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77447F57" w:rsidR="005D675A" w:rsidRDefault="005D675A" w:rsidP="005D675A">
      <w:r>
        <w:t>Stephen E. Fick</w:t>
      </w:r>
      <w:r w:rsidRPr="005D675A">
        <w:rPr>
          <w:vertAlign w:val="superscript"/>
        </w:rPr>
        <w:t>1,2</w:t>
      </w:r>
      <w:r w:rsidR="00900904">
        <w:rPr>
          <w:vertAlign w:val="superscript"/>
        </w:rPr>
        <w:t>*</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01C7ED8B" w14:textId="0D6293EC" w:rsidR="00C33933" w:rsidRDefault="00900904" w:rsidP="00C33933">
      <w:pPr>
        <w:pStyle w:val="NoSpacing"/>
        <w:spacing w:line="480" w:lineRule="auto"/>
      </w:pPr>
      <w:r>
        <w:t>* corresponding author: sfick@usgs.gov</w:t>
      </w:r>
    </w:p>
    <w:p w14:paraId="33118F72" w14:textId="13767017" w:rsidR="00C33933" w:rsidRDefault="00C33933" w:rsidP="00C33933">
      <w:pPr>
        <w:pStyle w:val="NoSpacing"/>
        <w:spacing w:line="480" w:lineRule="auto"/>
      </w:pPr>
    </w:p>
    <w:p w14:paraId="41B6E92A" w14:textId="4B384505" w:rsidR="00C33933" w:rsidRDefault="00C33933" w:rsidP="00C33933">
      <w:pPr>
        <w:pStyle w:val="NoSpacing"/>
        <w:spacing w:line="480" w:lineRule="auto"/>
      </w:pPr>
    </w:p>
    <w:p w14:paraId="48BCB392" w14:textId="3BDA17E6" w:rsidR="00C33933" w:rsidRDefault="00C33933" w:rsidP="00C33933">
      <w:pPr>
        <w:pStyle w:val="NoSpacing"/>
        <w:spacing w:line="480" w:lineRule="auto"/>
      </w:pPr>
    </w:p>
    <w:p w14:paraId="38D3B157" w14:textId="24354104" w:rsidR="00C33933" w:rsidRDefault="00C33933" w:rsidP="00C33933">
      <w:pPr>
        <w:pStyle w:val="NoSpacing"/>
        <w:spacing w:line="480" w:lineRule="auto"/>
      </w:pPr>
    </w:p>
    <w:p w14:paraId="2A0BFFE2" w14:textId="71D6F3E5" w:rsidR="00C33933" w:rsidRDefault="00C33933" w:rsidP="00C33933">
      <w:pPr>
        <w:pStyle w:val="NoSpacing"/>
        <w:spacing w:line="480" w:lineRule="auto"/>
      </w:pPr>
    </w:p>
    <w:p w14:paraId="5E577DA5" w14:textId="4330352B" w:rsidR="00C33933" w:rsidRDefault="00C33933" w:rsidP="00C33933">
      <w:pPr>
        <w:pStyle w:val="NoSpacing"/>
        <w:spacing w:line="480" w:lineRule="auto"/>
      </w:pPr>
    </w:p>
    <w:p w14:paraId="2B747BFA" w14:textId="3D485C1F" w:rsidR="00C33933" w:rsidRDefault="00C33933" w:rsidP="00C33933">
      <w:pPr>
        <w:pStyle w:val="NoSpacing"/>
        <w:spacing w:line="480" w:lineRule="auto"/>
      </w:pPr>
    </w:p>
    <w:p w14:paraId="1C02D466" w14:textId="77777777" w:rsidR="00C33933" w:rsidRDefault="00C33933" w:rsidP="00C33933">
      <w:pPr>
        <w:pStyle w:val="NoSpacing"/>
        <w:spacing w:line="480" w:lineRule="auto"/>
      </w:pPr>
    </w:p>
    <w:p w14:paraId="741806D6" w14:textId="662D9B49" w:rsidR="00C33933" w:rsidRDefault="00C33933" w:rsidP="00C33933">
      <w:pPr>
        <w:pStyle w:val="NoSpacing"/>
        <w:spacing w:line="480" w:lineRule="auto"/>
      </w:pPr>
    </w:p>
    <w:p w14:paraId="7EAB2D70" w14:textId="604F8962" w:rsidR="00C33933" w:rsidRDefault="00C33933" w:rsidP="00C33933">
      <w:pPr>
        <w:pStyle w:val="NoSpacing"/>
        <w:spacing w:line="480" w:lineRule="auto"/>
      </w:pPr>
    </w:p>
    <w:p w14:paraId="665653D5" w14:textId="3228D467" w:rsidR="00C33933" w:rsidRDefault="00C33933" w:rsidP="00C33933">
      <w:pPr>
        <w:pStyle w:val="NoSpacing"/>
        <w:spacing w:line="480" w:lineRule="auto"/>
      </w:pPr>
    </w:p>
    <w:p w14:paraId="0AAACEFF" w14:textId="68A9302C" w:rsidR="00C33933" w:rsidRDefault="00C33933" w:rsidP="00C33933">
      <w:pPr>
        <w:pStyle w:val="NoSpacing"/>
        <w:spacing w:line="480" w:lineRule="auto"/>
      </w:pPr>
    </w:p>
    <w:p w14:paraId="3DAA0770" w14:textId="77777777" w:rsidR="00C33933" w:rsidRDefault="00C33933" w:rsidP="00C33933">
      <w:pPr>
        <w:pStyle w:val="NoSpacing"/>
      </w:pPr>
    </w:p>
    <w:p w14:paraId="2B8081AB" w14:textId="639A16A0" w:rsidR="00571550" w:rsidRDefault="004F0E58" w:rsidP="004F0E58">
      <w:pPr>
        <w:pStyle w:val="Heading1"/>
      </w:pPr>
      <w:r>
        <w:lastRenderedPageBreak/>
        <w:t>Abstract</w:t>
      </w:r>
    </w:p>
    <w:p w14:paraId="7DB94B9F" w14:textId="77777777" w:rsidR="00C33933" w:rsidRDefault="00C33933" w:rsidP="005D675A">
      <w:pPr>
        <w:spacing w:line="480" w:lineRule="auto"/>
      </w:pPr>
    </w:p>
    <w:p w14:paraId="31EABD09" w14:textId="578E16C3" w:rsidR="004F0E58" w:rsidRDefault="00DF6E65" w:rsidP="005D675A">
      <w:pPr>
        <w:spacing w:line="480" w:lineRule="auto"/>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assess landscape change with remote sensing data.</w:t>
      </w:r>
      <w:r>
        <w:rPr>
          <w:rFonts w:cs="Times New Roman"/>
        </w:rPr>
        <w:t xml:space="preserve"> </w:t>
      </w:r>
      <w:r w:rsidR="004F0E58">
        <w:rPr>
          <w:rFonts w:cs="Times New Roman"/>
        </w:rPr>
        <w:t>The basic data requirements for synthetic control include</w:t>
      </w:r>
      <w:r w:rsidR="00930648">
        <w:rPr>
          <w:rFonts w:cs="Times New Roman"/>
        </w:rPr>
        <w:t>:</w:t>
      </w:r>
      <w:r w:rsidR="004F0E58">
        <w:rPr>
          <w:rFonts w:cs="Times New Roman"/>
        </w:rPr>
        <w:t xml:space="preserve"> (1) a </w:t>
      </w:r>
      <w:r w:rsidR="00804251">
        <w:rPr>
          <w:rFonts w:cs="Times New Roman"/>
        </w:rPr>
        <w:t xml:space="preserve">discrete </w:t>
      </w:r>
      <w:r w:rsidR="004F0E58">
        <w:rPr>
          <w:rFonts w:cs="Times New Roman"/>
        </w:rPr>
        <w:t>set of treated and un-treated units, (2) a known date of treatment intervention, and (3) timeseries</w:t>
      </w:r>
      <w:r w:rsidR="00930648">
        <w:rPr>
          <w:rFonts w:cs="Times New Roman"/>
        </w:rPr>
        <w:t xml:space="preserve"> response data that</w:t>
      </w:r>
      <w:r w:rsidR="004F0E58">
        <w:rPr>
          <w:rFonts w:cs="Times New Roman"/>
        </w:rPr>
        <w:t xml:space="preserve"> </w:t>
      </w:r>
      <w:r w:rsidR="00930648">
        <w:rPr>
          <w:rFonts w:cs="Times New Roman"/>
        </w:rPr>
        <w:t xml:space="preserve">includes </w:t>
      </w:r>
      <w:r w:rsidR="004F0E58">
        <w:rPr>
          <w:rFonts w:cs="Times New Roman"/>
        </w:rPr>
        <w:t>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 xml:space="preserve">Synthetic control generates </w:t>
      </w:r>
      <w:r w:rsidR="00804251">
        <w:rPr>
          <w:rFonts w:cs="Times New Roman"/>
        </w:rPr>
        <w:t xml:space="preserve">a </w:t>
      </w:r>
      <w:r w:rsidR="00AC0EC9">
        <w:rPr>
          <w:rFonts w:cs="Times New Roman"/>
        </w:rPr>
        <w:t xml:space="preserve">response metric </w:t>
      </w:r>
      <w:r w:rsidR="00A23FD6">
        <w:rPr>
          <w:rFonts w:cs="Times New Roman"/>
        </w:rPr>
        <w:t xml:space="preserve">for treated units </w:t>
      </w:r>
      <w:r w:rsidR="00AC0EC9">
        <w:rPr>
          <w:rFonts w:cs="Times New Roman"/>
        </w:rPr>
        <w:t>relative to a no-action alternative based</w:t>
      </w:r>
      <w:r w:rsidR="00A23FD6">
        <w:rPr>
          <w:rFonts w:cs="Times New Roman"/>
        </w:rPr>
        <w:t xml:space="preserve"> on prior relationships between treated and unexposed groups</w:t>
      </w:r>
      <w:r w:rsidR="00AC0EC9">
        <w:rPr>
          <w:rFonts w:cs="Times New Roman"/>
        </w:rPr>
        <w:t xml:space="preserve">—even in the absence of </w:t>
      </w:r>
      <w:r w:rsidR="00AB4798">
        <w:rPr>
          <w:rFonts w:cs="Times New Roman"/>
        </w:rPr>
        <w:t xml:space="preserve">priori </w:t>
      </w:r>
      <w:r w:rsidR="00AC0EC9">
        <w:rPr>
          <w:rFonts w:cs="Times New Roman"/>
        </w:rPr>
        <w:t>controls</w:t>
      </w:r>
      <w:r w:rsidR="00A23FD6">
        <w:rPr>
          <w:rFonts w:cs="Times New Roman"/>
        </w:rPr>
        <w:t xml:space="preserve">. </w:t>
      </w:r>
      <w:r>
        <w:rPr>
          <w:rFonts w:cs="Times New Roman"/>
        </w:rPr>
        <w:t>Using simulations and a case study</w:t>
      </w:r>
      <w:r w:rsidR="00A23FD6">
        <w:rPr>
          <w:rFonts w:cs="Times New Roman"/>
        </w:rPr>
        <w:t xml:space="preserve"> involving a large-scale brush clearing</w:t>
      </w:r>
      <w:r w:rsidR="003F044A">
        <w:rPr>
          <w:rFonts w:cs="Times New Roman"/>
        </w:rPr>
        <w:t xml:space="preserve"> management event</w:t>
      </w:r>
      <w:r w:rsidR="00A23FD6">
        <w:rPr>
          <w:rFonts w:cs="Times New Roman"/>
        </w:rPr>
        <w:t xml:space="preserve">, we show how synthetic control can intuitively infer treatment </w:t>
      </w:r>
      <w:r w:rsidR="00AC0EC9">
        <w:rPr>
          <w:rFonts w:cs="Times New Roman"/>
        </w:rPr>
        <w:t>effect sizes</w:t>
      </w:r>
      <w:r w:rsidR="00A23FD6">
        <w:rPr>
          <w:rFonts w:cs="Times New Roman"/>
        </w:rPr>
        <w:t xml:space="preserve"> from satellite data, </w:t>
      </w:r>
      <w:r w:rsidR="00AC0EC9">
        <w:rPr>
          <w:rFonts w:cs="Times New Roman"/>
        </w:rPr>
        <w:t xml:space="preserve">even </w:t>
      </w:r>
      <w:r w:rsidR="00A23FD6">
        <w:rPr>
          <w:rFonts w:cs="Times New Roman"/>
        </w:rPr>
        <w:t xml:space="preserve">in the presence of confounding noise from climate anomalies, long-term vegetation dynamics, or sensor errors. We find that accuracy depends on the number and quality of potential control units, highlighting the importance of selecting appropriate </w:t>
      </w:r>
      <w:r w:rsidR="00D23D6C">
        <w:rPr>
          <w:rFonts w:cs="Times New Roman"/>
        </w:rPr>
        <w:t>c</w:t>
      </w:r>
      <w:r w:rsidR="00A23FD6">
        <w:rPr>
          <w:rFonts w:cs="Times New Roman"/>
        </w:rPr>
        <w:t>ontrol</w:t>
      </w:r>
      <w:r w:rsidR="00D23D6C">
        <w:rPr>
          <w:rFonts w:cs="Times New Roman"/>
        </w:rPr>
        <w:t xml:space="preserve"> population</w:t>
      </w:r>
      <w:r w:rsidR="00A23FD6">
        <w:rPr>
          <w:rFonts w:cs="Times New Roman"/>
        </w:rPr>
        <w:t xml:space="preserve">s. </w:t>
      </w:r>
      <w:commentRangeStart w:id="0"/>
      <w:commentRangeStart w:id="1"/>
      <w:r w:rsidR="00F21A1F">
        <w:rPr>
          <w:rFonts w:cs="Times New Roman"/>
        </w:rPr>
        <w:t xml:space="preserve">While </w:t>
      </w:r>
      <w:commentRangeEnd w:id="0"/>
      <w:r w:rsidR="000950EF">
        <w:rPr>
          <w:rStyle w:val="CommentReference"/>
          <w:rFonts w:ascii="Times New Roman" w:hAnsi="Times New Roman"/>
        </w:rPr>
        <w:commentReference w:id="0"/>
      </w:r>
      <w:r w:rsidR="00F21A1F">
        <w:rPr>
          <w:rFonts w:cs="Times New Roman"/>
        </w:rPr>
        <w:t xml:space="preserve">we found the synthetic control approach </w:t>
      </w:r>
      <w:r w:rsidR="00F21A1F">
        <w:t>useful</w:t>
      </w:r>
      <w:r w:rsidR="00A23FD6">
        <w:t xml:space="preserve"> for</w:t>
      </w:r>
      <w:r w:rsidR="00F21A1F">
        <w:t xml:space="preserve"> interpreting natural experiments with remote sensing data,</w:t>
      </w:r>
      <w:r w:rsidR="00D23D6C">
        <w:t xml:space="preserve"> and</w:t>
      </w:r>
      <w:r w:rsidR="00F21A1F">
        <w:t xml:space="preserve"> </w:t>
      </w:r>
      <w:commentRangeEnd w:id="1"/>
      <w:r w:rsidR="000950EF">
        <w:rPr>
          <w:rStyle w:val="CommentReference"/>
          <w:rFonts w:ascii="Times New Roman" w:hAnsi="Times New Roman"/>
        </w:rPr>
        <w:commentReference w:id="1"/>
      </w:r>
      <w:r w:rsidR="00F21A1F">
        <w:t>we expect</w:t>
      </w:r>
      <w:r w:rsidR="00A23FD6">
        <w:t xml:space="preserve"> </w:t>
      </w:r>
      <w:r w:rsidR="00F21A1F">
        <w:t xml:space="preserve">the methodology to have wider utility </w:t>
      </w:r>
      <w:r w:rsidR="00234E0D">
        <w:t>in</w:t>
      </w:r>
      <w:r w:rsidR="00F21A1F">
        <w:t xml:space="preserve"> </w:t>
      </w:r>
      <w:r w:rsidR="00A23FD6">
        <w:t>ecology</w:t>
      </w:r>
      <w:r w:rsidR="00F21A1F">
        <w:t>, particularly for systems with large, complex, and poorly replicated experimental units, such as conservation districts, communities</w:t>
      </w:r>
      <w:r w:rsidR="00AB4798">
        <w:t>,</w:t>
      </w:r>
      <w:r w:rsidR="00F21A1F">
        <w:t xml:space="preserve"> and </w:t>
      </w:r>
      <w:commentRangeStart w:id="2"/>
      <w:r w:rsidR="00F21A1F">
        <w:t>populations</w:t>
      </w:r>
      <w:commentRangeEnd w:id="2"/>
      <w:r w:rsidR="000950EF">
        <w:rPr>
          <w:rStyle w:val="CommentReference"/>
          <w:rFonts w:ascii="Times New Roman" w:hAnsi="Times New Roman"/>
        </w:rPr>
        <w:commentReference w:id="2"/>
      </w:r>
      <w:r w:rsidR="00A23FD6">
        <w:t>.</w:t>
      </w:r>
    </w:p>
    <w:p w14:paraId="1FDE0280" w14:textId="77777777" w:rsidR="00C33933" w:rsidRDefault="00C33933" w:rsidP="00C33933">
      <w:pPr>
        <w:pStyle w:val="Heading1"/>
      </w:pPr>
      <w:r>
        <w:t>Keywords</w:t>
      </w:r>
    </w:p>
    <w:p w14:paraId="23129A7B" w14:textId="729B0A42" w:rsidR="00C33933" w:rsidRDefault="00C33933" w:rsidP="00C33933">
      <w:r>
        <w:t>Causal Analysis, Timeseries, Remote Sensing, Simulation, Land Treatments</w:t>
      </w:r>
    </w:p>
    <w:p w14:paraId="010C0AC4" w14:textId="77777777" w:rsidR="00C33933" w:rsidRPr="00DF6E65" w:rsidRDefault="00C33933" w:rsidP="005D675A">
      <w:pPr>
        <w:spacing w:line="480" w:lineRule="auto"/>
        <w:rPr>
          <w:rFonts w:cs="Times New Roman"/>
        </w:rPr>
      </w:pPr>
    </w:p>
    <w:p w14:paraId="7BFB4C8B" w14:textId="77777777" w:rsidR="003D4C45" w:rsidRDefault="003D4C45" w:rsidP="003715AA">
      <w:pPr>
        <w:pStyle w:val="Heading1"/>
      </w:pPr>
      <w:r>
        <w:lastRenderedPageBreak/>
        <w:t>Introduction</w:t>
      </w:r>
    </w:p>
    <w:p w14:paraId="72B45F03" w14:textId="77777777" w:rsidR="00F92D4C" w:rsidRDefault="00F92D4C" w:rsidP="00F92D4C">
      <w:pPr>
        <w:pStyle w:val="Heading2"/>
      </w:pPr>
      <w:r>
        <w:t>The Problem</w:t>
      </w:r>
    </w:p>
    <w:p w14:paraId="0CADF34C" w14:textId="5D380707" w:rsidR="00F92D4C" w:rsidRDefault="00F92D4C" w:rsidP="005D675A">
      <w:pPr>
        <w:spacing w:line="480" w:lineRule="auto"/>
      </w:pPr>
      <w:r>
        <w:t>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w:t>
      </w:r>
      <w:r w:rsidR="002D0FC0">
        <w:t xml:space="preserve">, </w:t>
      </w:r>
      <w:r>
        <w:t xml:space="preserve">are well documented and have elicited lively debate </w:t>
      </w:r>
      <w:r>
        <w:fldChar w:fldCharType="begin"/>
      </w:r>
      <w:r w:rsidR="003009B9">
        <w:instrText xml:space="preserve"> ADDIN ZOTERO_ITEM CSL_CITATION {"citationID":"acp5s2062a","properties":{"formattedCitation":"(Oksanen 2001, Hurlbert 2004, Oksanen 2004)","plainCitation":"(Oksanen 2001, Hurlbert 2004, Oksanen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003009B9" w:rsidRPr="003009B9">
        <w:rPr>
          <w:rFonts w:ascii="Calibri" w:hAnsi="Calibri" w:cs="Calibri"/>
        </w:rPr>
        <w:t>(Oksanen 2001, Hurlbert 2004, Oksanen 2004)</w:t>
      </w:r>
      <w:r>
        <w:fldChar w:fldCharType="end"/>
      </w:r>
      <w:r>
        <w:t>. For instance,</w:t>
      </w:r>
      <w:r w:rsidR="002D0FC0">
        <w:t xml:space="preserve"> manipulations of whole-lakes, watersheds, islands, </w:t>
      </w:r>
      <w:r w:rsidR="00F95BE5">
        <w:t>forests</w:t>
      </w:r>
      <w:r w:rsidR="00437E1E">
        <w:t>,</w:t>
      </w:r>
      <w:r w:rsidR="002D0FC0">
        <w:t xml:space="preserve"> or other large scale ecosystems may be impossible to replicate</w:t>
      </w:r>
      <w:r w:rsidR="00250B41">
        <w:t xml:space="preserve">, and therefore inappropriate for frequentist statistical approaches </w:t>
      </w:r>
      <w:r w:rsidR="00B1558B">
        <w:fldChar w:fldCharType="begin"/>
      </w:r>
      <w:r w:rsidR="00B1558B">
        <w:instrText xml:space="preserve"> ADDIN ZOTERO_ITEM CSL_CITATION {"citationID":"a17fv5c6aid","properties":{"formattedCitation":"(Hurlbert 1984)","plainCitation":"(Hurlbert 1984)"},"citationItems":[{"id":5184,"uris":["http://zotero.org/users/708961/items/EAL6WJU5"],"uri":["http://zotero.org/users/708961/items/EAL6WJU5"],"itemData":{"id":5184,"type":"article-journal","title":"Pseudoreplication and the design of ecological field experiments","container-title":"Ecological monographs","page":"187–211","volume":"54","issue":"2","author":[{"family":"Hurlbert","given":"Stuart H"}],"issued":{"date-parts":[["1984"]]}}}],"schema":"https://github.com/citation-style-language/schema/raw/master/csl-citation.json"} </w:instrText>
      </w:r>
      <w:r w:rsidR="00B1558B">
        <w:fldChar w:fldCharType="separate"/>
      </w:r>
      <w:r w:rsidR="00B1558B" w:rsidRPr="00B1558B">
        <w:rPr>
          <w:rFonts w:ascii="Calibri" w:hAnsi="Calibri" w:cs="Calibri"/>
        </w:rPr>
        <w:t>(Hurlbert 1984)</w:t>
      </w:r>
      <w:r w:rsidR="00B1558B">
        <w:fldChar w:fldCharType="end"/>
      </w:r>
      <w:r w:rsidR="00250B41">
        <w:t xml:space="preserve">, but still worthy of formal assessment </w:t>
      </w:r>
      <w:r w:rsidR="00906593">
        <w:fldChar w:fldCharType="begin"/>
      </w:r>
      <w:r w:rsidR="00826C31">
        <w:instrText xml:space="preserve"> ADDIN ZOTERO_ITEM CSL_CITATION {"citationID":"a1k29baitlb","properties":{"formattedCitation":"(Carpenter 1998)","plainCitation":"(Carpenter 1998)"},"citationItems":[{"id":5099,"uris":["http://zotero.org/users/708961/items/4GEIV5VU"],"uri":["http://zotero.org/users/708961/items/4GEIV5VU"],"itemData":{"id":5099,"type":"chapter","title":"The need for large-scale experiments to assess and predict the response of ecosystems to perturbation","container-title":"Successes, limitations, and frontiers in ecosystem science","publisher":"Springer","page":"287–312","author":[{"family":"Carpenter","given":"Stephen R"}],"issued":{"date-parts":[["1998"]]}}}],"schema":"https://github.com/citation-style-language/schema/raw/master/csl-citation.json"} </w:instrText>
      </w:r>
      <w:r w:rsidR="00906593">
        <w:fldChar w:fldCharType="separate"/>
      </w:r>
      <w:r w:rsidR="00826C31" w:rsidRPr="00826C31">
        <w:rPr>
          <w:rFonts w:ascii="Calibri" w:hAnsi="Calibri" w:cs="Calibri"/>
        </w:rPr>
        <w:t>(Carpenter 1998)</w:t>
      </w:r>
      <w:r w:rsidR="00906593">
        <w:fldChar w:fldCharType="end"/>
      </w:r>
      <w:r w:rsidR="00F95BE5">
        <w:t>. Other targets of manipulation may be complex or lack discrete boundaries (e</w:t>
      </w:r>
      <w:ins w:id="3" w:author="Michael Koontz" w:date="2020-03-31T12:54:00Z">
        <w:r w:rsidR="00F1609E">
          <w:t>.</w:t>
        </w:r>
      </w:ins>
      <w:r w:rsidR="00F95BE5">
        <w:t>g.</w:t>
      </w:r>
      <w:ins w:id="4" w:author="Michael Koontz" w:date="2020-03-31T12:54:00Z">
        <w:r w:rsidR="00F1609E">
          <w:t>,</w:t>
        </w:r>
      </w:ins>
      <w:r w:rsidR="00F95BE5">
        <w:t xml:space="preserve"> </w:t>
      </w:r>
      <w:ins w:id="5" w:author="Michael Koontz" w:date="2020-03-31T12:55:00Z">
        <w:r w:rsidR="00F1609E">
          <w:t>m</w:t>
        </w:r>
      </w:ins>
      <w:del w:id="6" w:author="Michael Koontz" w:date="2020-03-31T12:55:00Z">
        <w:r w:rsidR="00F95BE5" w:rsidDel="00F1609E">
          <w:delText>M</w:delText>
        </w:r>
      </w:del>
      <w:r w:rsidR="00F95BE5">
        <w:t xml:space="preserve">arine systems; </w:t>
      </w:r>
      <w:r w:rsidR="00F95BE5">
        <w:fldChar w:fldCharType="begin"/>
      </w:r>
      <w:r w:rsidR="00826C31">
        <w:instrText xml:space="preserve"> ADDIN ZOTERO_ITEM CSL_CITATION {"citationID":"a2hgiq6mr9p","properties":{"formattedCitation":"(Wernberg et al. 2012)","plainCitation":"(Wernberg et al. 2012)"},"citationItems":[{"id":5097,"uris":["http://zotero.org/users/708961/items/V3G8GP2I"],"uri":["http://zotero.org/users/708961/items/V3G8GP2I"],"itemData":{"id":5097,"type":"article-journal","title":"A decade of climate change experiments on marine organisms: procedures, patterns and problems","container-title":"Global Change Biology","page":"1491–1498","volume":"18","issue":"5","author":[{"family":"Wernberg","given":"Thomas"},{"family":"Smale","given":"Dan A"},{"family":"Thomsen","given":"Mads S"}],"issued":{"date-parts":[["2012"]]}}}],"schema":"https://github.com/citation-style-language/schema/raw/master/csl-citation.json"} </w:instrText>
      </w:r>
      <w:r w:rsidR="00F95BE5">
        <w:fldChar w:fldCharType="separate"/>
      </w:r>
      <w:proofErr w:type="spellStart"/>
      <w:r w:rsidR="00826C31" w:rsidRPr="00826C31">
        <w:rPr>
          <w:rFonts w:ascii="Calibri" w:hAnsi="Calibri" w:cs="Calibri"/>
        </w:rPr>
        <w:t>Wernberg</w:t>
      </w:r>
      <w:proofErr w:type="spellEnd"/>
      <w:r w:rsidR="00826C31" w:rsidRPr="00826C31">
        <w:rPr>
          <w:rFonts w:ascii="Calibri" w:hAnsi="Calibri" w:cs="Calibri"/>
        </w:rPr>
        <w:t xml:space="preserve"> et al. 2012</w:t>
      </w:r>
      <w:r w:rsidR="00F95BE5">
        <w:fldChar w:fldCharType="end"/>
      </w:r>
      <w:r w:rsidR="00F95BE5">
        <w:t xml:space="preserve">), making it difficult to identify </w:t>
      </w:r>
      <w:r w:rsidR="00906593">
        <w:t xml:space="preserve">suitable </w:t>
      </w:r>
      <w:r w:rsidR="00900904">
        <w:t xml:space="preserve">nearby </w:t>
      </w:r>
      <w:r w:rsidR="00F95BE5">
        <w:t xml:space="preserve">analogues for comparison. </w:t>
      </w:r>
      <w:r w:rsidR="00906593">
        <w:t>As</w:t>
      </w:r>
      <w:r w:rsidR="00F95BE5">
        <w:t xml:space="preserve"> many traditional statistical approaches may be inappropriate for these types data,</w:t>
      </w:r>
      <w:r w:rsidR="00906593">
        <w:t xml:space="preserve"> there is a need for ways to efficiently </w:t>
      </w:r>
      <w:r w:rsidR="00250B41">
        <w:t xml:space="preserve">derive quantitative insights about the effects of </w:t>
      </w:r>
      <w:r w:rsidR="00437E1E">
        <w:t>large-scale experiments, ecological events, or manipulations</w:t>
      </w:r>
      <w:r w:rsidR="009A32A0">
        <w:t>.</w:t>
      </w:r>
      <w:r w:rsidR="00906593">
        <w:t xml:space="preserve"> </w:t>
      </w:r>
    </w:p>
    <w:p w14:paraId="085B722B" w14:textId="2447EF23"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w:t>
      </w:r>
      <w:r w:rsidR="00250B41">
        <w:rPr>
          <w:rFonts w:cs="Times New Roman"/>
        </w:rPr>
        <w:t xml:space="preserve">manipulations and ecological </w:t>
      </w:r>
      <w:r>
        <w:rPr>
          <w:rFonts w:cs="Times New Roman"/>
        </w:rPr>
        <w:t xml:space="preserve">events as part of the adaptive management cycle </w:t>
      </w:r>
      <w:r>
        <w:rPr>
          <w:rFonts w:cs="Times New Roman"/>
        </w:rPr>
        <w:fldChar w:fldCharType="begin"/>
      </w:r>
      <w:r w:rsidR="00826C31">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00826C31" w:rsidRPr="00826C31">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sidR="00826C31">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00826C31" w:rsidRPr="00826C31">
        <w:rPr>
          <w:rFonts w:ascii="Calibri" w:hAnsi="Calibri" w:cs="Calibri"/>
        </w:rPr>
        <w:t>(Copeland et al. 2017)</w:t>
      </w:r>
      <w:r>
        <w:rPr>
          <w:rFonts w:cs="Times New Roman"/>
        </w:rPr>
        <w:fldChar w:fldCharType="end"/>
      </w:r>
      <w:r>
        <w:rPr>
          <w:rFonts w:cs="Times New Roman"/>
        </w:rPr>
        <w:t xml:space="preserve">, adaptive </w:t>
      </w:r>
      <w:r w:rsidR="00B1558B">
        <w:rPr>
          <w:rFonts w:cs="Times New Roman"/>
        </w:rPr>
        <w:t>management</w:t>
      </w:r>
      <w:r>
        <w:rPr>
          <w:rFonts w:cs="Times New Roman"/>
        </w:rPr>
        <w:t xml:space="preserve"> is often limited by lack</w:t>
      </w:r>
      <w:r w:rsidR="00250B41">
        <w:rPr>
          <w:rFonts w:cs="Times New Roman"/>
        </w:rPr>
        <w:t xml:space="preserve"> </w:t>
      </w:r>
      <w:r w:rsidR="00732357">
        <w:rPr>
          <w:rFonts w:cs="Times New Roman"/>
        </w:rPr>
        <w:t xml:space="preserve">of </w:t>
      </w:r>
      <w:r>
        <w:rPr>
          <w:rFonts w:cs="Times New Roman"/>
        </w:rPr>
        <w:t>monitoring data and the means to distinguish treatment effects from other confounding influences</w:t>
      </w:r>
      <w:r w:rsidR="00250B41">
        <w:rPr>
          <w:rFonts w:cs="Times New Roman"/>
        </w:rPr>
        <w:t xml:space="preserve"> through controls and replication</w:t>
      </w:r>
      <w:r>
        <w:rPr>
          <w:rFonts w:cs="Times New Roman"/>
        </w:rPr>
        <w:t xml:space="preserve">.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w:t>
      </w:r>
      <w:r w:rsidR="00826C31">
        <w:rPr>
          <w:rFonts w:cs="Times New Roman"/>
        </w:rPr>
        <w:t>difficult</w:t>
      </w:r>
      <w:r>
        <w:rPr>
          <w:rFonts w:cs="Times New Roman"/>
        </w:rPr>
        <w:t xml:space="preserve"> to discriminate true treatment effects from coincident noise</w:t>
      </w:r>
      <w:r w:rsidR="008A5156">
        <w:rPr>
          <w:rFonts w:cs="Times New Roman"/>
        </w:rPr>
        <w:t xml:space="preserve"> </w:t>
      </w:r>
      <w:r w:rsidR="0083794F">
        <w:rPr>
          <w:rFonts w:cs="Times New Roman"/>
        </w:rPr>
        <w:fldChar w:fldCharType="begin"/>
      </w:r>
      <w:r w:rsidR="0083794F">
        <w:rPr>
          <w:rFonts w:cs="Times New Roman"/>
        </w:rPr>
        <w:instrText xml:space="preserve"> ADDIN ZOTERO_ITEM CSL_CITATION {"citationID":"a2p39vqi0ce","properties":{"formattedCitation":"(Larsen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83794F">
        <w:rPr>
          <w:rFonts w:cs="Times New Roman"/>
        </w:rPr>
        <w:fldChar w:fldCharType="separate"/>
      </w:r>
      <w:r w:rsidR="0083794F" w:rsidRPr="0083794F">
        <w:rPr>
          <w:rFonts w:ascii="Calibri" w:hAnsi="Calibri" w:cs="Calibri"/>
        </w:rPr>
        <w:t>(Larsen et al. 2019)</w:t>
      </w:r>
      <w:r w:rsidR="0083794F">
        <w:rPr>
          <w:rFonts w:cs="Times New Roman"/>
        </w:rPr>
        <w:fldChar w:fldCharType="end"/>
      </w:r>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r w:rsidR="008A5156">
        <w:rPr>
          <w:rFonts w:cs="Times New Roman"/>
        </w:rPr>
        <w:t xml:space="preserve"> </w:t>
      </w:r>
      <w:r w:rsidR="000C1EBD">
        <w:rPr>
          <w:rFonts w:cs="Times New Roman"/>
        </w:rPr>
        <w:fldChar w:fldCharType="begin"/>
      </w:r>
      <w:r w:rsidR="00C362B5">
        <w:rPr>
          <w:rFonts w:cs="Times New Roman"/>
        </w:rPr>
        <w:instrText xml:space="preserve"> ADDIN ZOTERO_ITEM CSL_CITATION {"citationID":"Z1u83yE2","properties":{"formattedCitation":"(Karl et al. 2014, Bestelmeyer et al. 2019)","plainCitation":"(Karl et al. 2014, Bestelmeyer et al. 2019)"},"citationItems":[{"id":5081,"uris":["http://zotero.org/users/708961/items/GS6822ZT"],"uri":["http://zotero.org/users/708961/items/GS6822ZT"],"itemData":{"id":5081,"type":"article-journal","title":"Interpretation of high-resolution imagery for detecting vegetation cover composition change after fuels reduction treatments in woodlands","container-title":"Ecological indicators","page":"570–578","volume":"45","author":[{"family":"Karl","given":"Jason W"},{"family":"Gillan","given":"Jeffrey K"},{"family":"Barger","given":"Nichole N"},{"family":"Herrick","given":"Jeffrey E"},{"family":"Duniway","given":"Michael C"}],"issued":{"date-parts":[["2014"]]}}},{"id":5118,"uris":["http://zotero.org/users/708961/items/9DIR2XUZ"],"uri":["http://zotero.org/users/708961/items/9DIR2XUZ"],"itemData":{"id":5118,"type":"article-journal","title":"Collaborative Approaches to Strengthen the Role of Science in Rangeland Conservation","container-title":"Rangelands","page":"218–226","volume":"41","issue":"5","author":[{"family":"Bestelmeyer","given":"Brandon T"},{"family":"Burkett","given":"Laura M"},{"family":"Lister","given":"Leticia"},{"family":"Brown","given":"Joel R"},{"family":"Schooley","given":"Robert L"}],"issued":{"date-parts":[["2019"]]}}}],"schema":"https://github.com/citation-style-language/schema/raw/master/csl-citation.json"} </w:instrText>
      </w:r>
      <w:r w:rsidR="000C1EBD">
        <w:rPr>
          <w:rFonts w:cs="Times New Roman"/>
        </w:rPr>
        <w:fldChar w:fldCharType="separate"/>
      </w:r>
      <w:r w:rsidR="00C362B5" w:rsidRPr="00C362B5">
        <w:rPr>
          <w:rFonts w:ascii="Calibri" w:hAnsi="Calibri" w:cs="Calibri"/>
        </w:rPr>
        <w:t>(</w:t>
      </w:r>
      <w:r w:rsidR="00B1558B">
        <w:rPr>
          <w:rFonts w:ascii="Calibri" w:hAnsi="Calibri" w:cs="Calibri"/>
        </w:rPr>
        <w:t xml:space="preserve">e.g. </w:t>
      </w:r>
      <w:r w:rsidR="00C362B5" w:rsidRPr="00C362B5">
        <w:rPr>
          <w:rFonts w:ascii="Calibri" w:hAnsi="Calibri" w:cs="Calibri"/>
        </w:rPr>
        <w:t>Karl et al. 2014, Bestelmeyer et al. 2019)</w:t>
      </w:r>
      <w:r w:rsidR="000C1EBD">
        <w:rPr>
          <w:rFonts w:cs="Times New Roman"/>
        </w:rPr>
        <w:fldChar w:fldCharType="end"/>
      </w:r>
      <w:r>
        <w:rPr>
          <w:rFonts w:cs="Times New Roman"/>
        </w:rPr>
        <w:t xml:space="preserve">, the logistical cost of such </w:t>
      </w:r>
      <w:r>
        <w:rPr>
          <w:rFonts w:cs="Times New Roman"/>
        </w:rPr>
        <w:lastRenderedPageBreak/>
        <w:t>designs make them rare</w:t>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35425C93"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sidR="00826C31">
        <w:rPr>
          <w:rFonts w:cs="Times New Roman"/>
        </w:rPr>
        <w:instrText xml:space="preserve"> ADDIN ZOTERO_ITEM CSL_CITATION {"citationID":"ajfa0vnjt8","properties":{"formattedCitation":"(Larsen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00826C31" w:rsidRPr="00826C31">
        <w:rPr>
          <w:rFonts w:ascii="Calibri" w:hAnsi="Calibri" w:cs="Calibri"/>
        </w:rPr>
        <w:t>(Larsen et al. 2019)</w:t>
      </w:r>
      <w:r>
        <w:rPr>
          <w:rFonts w:cs="Times New Roman"/>
        </w:rPr>
        <w:fldChar w:fldCharType="end"/>
      </w:r>
      <w:r>
        <w:rPr>
          <w:rFonts w:cs="Times New Roman"/>
        </w:rPr>
        <w:t>. In these disciplines</w:t>
      </w:r>
      <w:r w:rsidR="00AB4798">
        <w:rPr>
          <w:rFonts w:cs="Times New Roman"/>
        </w:rPr>
        <w:t>,</w:t>
      </w:r>
      <w:r>
        <w:rPr>
          <w:rFonts w:cs="Times New Roman"/>
        </w:rPr>
        <w:t xml:space="preserve">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sidR="00826C31">
        <w:rPr>
          <w:rFonts w:cs="Times New Roman"/>
        </w:rPr>
        <w:instrText xml:space="preserve"> ADDIN ZOTERO_ITEM CSL_CITATION {"citationID":"a2pdi9flk11","properties":{"formattedCitation":"(Craig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00826C31" w:rsidRPr="00826C31">
        <w:rPr>
          <w:rFonts w:ascii="Calibri" w:hAnsi="Calibri" w:cs="Calibri"/>
        </w:rPr>
        <w:t>(Craig et al.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w:t>
      </w:r>
      <w:r w:rsidR="005C66E1">
        <w:rPr>
          <w:rFonts w:cs="Times New Roman"/>
        </w:rPr>
        <w:t xml:space="preserve"> </w:t>
      </w:r>
      <w:r w:rsidR="005C66E1">
        <w:rPr>
          <w:rFonts w:cs="Times New Roman"/>
        </w:rPr>
        <w:fldChar w:fldCharType="begin"/>
      </w:r>
      <w:r w:rsidR="005C66E1">
        <w:rPr>
          <w:rFonts w:cs="Times New Roman"/>
        </w:rPr>
        <w:instrText xml:space="preserve"> ADDIN ZOTERO_ITEM CSL_CITATION {"citationID":"asmc1tp29e","properties":{"formattedCitation":"(Dehejia and Wahba 2002)","plainCitation":"(Dehejia and Wahba 2002)"},"citationItems":[{"id":5106,"uris":["http://zotero.org/users/708961/items/FL29DQN5"],"uri":["http://zotero.org/users/708961/items/FL29DQN5"],"itemData":{"id":5106,"type":"article-journal","title":"Propensity score-matching methods for nonexperimental causal studies","container-title":"Review of Economics and statistics","page":"151–161","volume":"84","issue":"1","author":[{"family":"Dehejia","given":"Rajeev H"},{"family":"Wahba","given":"Sadek"}],"issued":{"date-parts":[["2002"]]}}}],"schema":"https://github.com/citation-style-language/schema/raw/master/csl-citation.json"} </w:instrText>
      </w:r>
      <w:r w:rsidR="005C66E1">
        <w:rPr>
          <w:rFonts w:cs="Times New Roman"/>
        </w:rPr>
        <w:fldChar w:fldCharType="separate"/>
      </w:r>
      <w:r w:rsidR="005C66E1" w:rsidRPr="005C66E1">
        <w:rPr>
          <w:rFonts w:ascii="Calibri" w:hAnsi="Calibri" w:cs="Calibri"/>
        </w:rPr>
        <w:t>(Dehejia and Wahba 2002)</w:t>
      </w:r>
      <w:r w:rsidR="005C66E1">
        <w:rPr>
          <w:rFonts w:cs="Times New Roman"/>
        </w:rPr>
        <w:fldChar w:fldCharType="end"/>
      </w:r>
      <w:r w:rsidR="00B1558B">
        <w:rPr>
          <w:rFonts w:cs="Times New Roman"/>
        </w:rPr>
        <w:t>,</w:t>
      </w:r>
      <w:r>
        <w:rPr>
          <w:rFonts w:cs="Times New Roman"/>
        </w:rPr>
        <w:t xml:space="preserve"> regression discontinuity</w:t>
      </w:r>
      <w:r w:rsidR="00067CB1">
        <w:rPr>
          <w:rFonts w:cs="Times New Roman"/>
        </w:rPr>
        <w:t xml:space="preserve"> </w:t>
      </w:r>
      <w:r w:rsidR="00067CB1">
        <w:rPr>
          <w:rFonts w:cs="Times New Roman"/>
        </w:rPr>
        <w:fldChar w:fldCharType="begin"/>
      </w:r>
      <w:r w:rsidR="00067CB1">
        <w:rPr>
          <w:rFonts w:cs="Times New Roman"/>
        </w:rPr>
        <w:instrText xml:space="preserve"> ADDIN ZOTERO_ITEM CSL_CITATION {"citationID":"a2ka6jfq0s9","properties":{"formattedCitation":"(Imbens and Lemieux 2008)","plainCitation":"(Imbens and Lemieux 2008)"},"citationItems":[{"id":5109,"uris":["http://zotero.org/users/708961/items/I967WZNW"],"uri":["http://zotero.org/users/708961/items/I967WZNW"],"itemData":{"id":5109,"type":"article-journal","title":"Regression discontinuity designs: A guide to practice","container-title":"Journal of econometrics","page":"615–635","volume":"142","issue":"2","author":[{"family":"Imbens","given":"Guido W"},{"family":"Lemieux","given":"Thomas"}],"issued":{"date-parts":[["2008"]]}}}],"schema":"https://github.com/citation-style-language/schema/raw/master/csl-citation.json"} </w:instrText>
      </w:r>
      <w:r w:rsidR="00067CB1">
        <w:rPr>
          <w:rFonts w:cs="Times New Roman"/>
        </w:rPr>
        <w:fldChar w:fldCharType="separate"/>
      </w:r>
      <w:r w:rsidR="00067CB1" w:rsidRPr="00067CB1">
        <w:rPr>
          <w:rFonts w:ascii="Calibri" w:hAnsi="Calibri" w:cs="Calibri"/>
        </w:rPr>
        <w:t>(Imbens and Lemieux 2008)</w:t>
      </w:r>
      <w:r w:rsidR="00067CB1">
        <w:rPr>
          <w:rFonts w:cs="Times New Roman"/>
        </w:rPr>
        <w:fldChar w:fldCharType="end"/>
      </w:r>
      <w:r w:rsidR="00B1558B">
        <w:rPr>
          <w:rFonts w:cs="Times New Roman"/>
        </w:rPr>
        <w:t xml:space="preserve"> and difference-in-differences </w:t>
      </w:r>
      <w:r w:rsidR="00B1558B">
        <w:rPr>
          <w:rFonts w:cs="Times New Roman"/>
        </w:rPr>
        <w:fldChar w:fldCharType="begin"/>
      </w:r>
      <w:r w:rsidR="00B1558B">
        <w:rPr>
          <w:rFonts w:cs="Times New Roman"/>
        </w:rPr>
        <w:instrText xml:space="preserve"> ADDIN ZOTERO_ITEM CSL_CITATION {"citationID":"a7f8ln11r3","properties":{"formattedCitation":"(Ashenfelter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sidR="00B1558B">
        <w:rPr>
          <w:rFonts w:cs="Times New Roman"/>
        </w:rPr>
        <w:fldChar w:fldCharType="separate"/>
      </w:r>
      <w:r w:rsidR="00B1558B" w:rsidRPr="00B1558B">
        <w:rPr>
          <w:rFonts w:ascii="Calibri" w:hAnsi="Calibri" w:cs="Calibri"/>
        </w:rPr>
        <w:t>(Ashenfelter and Card 1985)</w:t>
      </w:r>
      <w:r w:rsidR="00B1558B">
        <w:rPr>
          <w:rFonts w:cs="Times New Roman"/>
        </w:rPr>
        <w:fldChar w:fldCharType="end"/>
      </w:r>
      <w:r w:rsidR="00B1558B">
        <w:rPr>
          <w:rFonts w:cs="Times New Roman"/>
        </w:rPr>
        <w:t>.</w:t>
      </w:r>
      <w:r>
        <w:rPr>
          <w:rFonts w:cs="Times New Roman"/>
        </w:rPr>
        <w:t xml:space="preserve">  </w:t>
      </w:r>
    </w:p>
    <w:p w14:paraId="697D385E" w14:textId="244FCEDD" w:rsidR="00F92D4C" w:rsidRDefault="00F92D4C" w:rsidP="005D675A">
      <w:pPr>
        <w:spacing w:line="480" w:lineRule="auto"/>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sidR="00826C31">
        <w:rPr>
          <w:rFonts w:cs="Times New Roman"/>
        </w:rPr>
        <w:instrText xml:space="preserve"> ADDIN ZOTERO_ITEM CSL_CITATION {"citationID":"a24cmerdqkc","properties":{"formattedCitation":"(Abadie et al. 2010)","plainCitation":"(Abadie et al.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00826C31" w:rsidRPr="00826C31">
        <w:rPr>
          <w:rFonts w:ascii="Calibri" w:hAnsi="Calibri" w:cs="Calibri"/>
        </w:rPr>
        <w:t>(Abadie et al. 2010)</w:t>
      </w:r>
      <w:r>
        <w:rPr>
          <w:rFonts w:cs="Times New Roman"/>
        </w:rPr>
        <w:fldChar w:fldCharType="end"/>
      </w:r>
      <w:r>
        <w:rPr>
          <w:rFonts w:cs="Times New Roman"/>
        </w:rPr>
        <w:t>. This approach attempts to reconstruct what would have happened (a ‘counterfactual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Abadie</w:t>
      </w:r>
      <w:r w:rsidR="0083794F">
        <w:rPr>
          <w:rFonts w:cs="Times New Roman"/>
        </w:rPr>
        <w:t xml:space="preserve"> et al. </w:t>
      </w:r>
      <w:r w:rsidR="0083794F">
        <w:rPr>
          <w:rFonts w:cs="Times New Roman"/>
        </w:rPr>
        <w:fldChar w:fldCharType="begin"/>
      </w:r>
      <w:r w:rsidR="0083794F">
        <w:rPr>
          <w:rFonts w:cs="Times New Roman"/>
        </w:rPr>
        <w:instrText xml:space="preserve"> ADDIN ZOTERO_ITEM CSL_CITATION {"citationID":"aaob8qm3a5","properties":{"formattedCitation":"(Abadie et al. 2015)","plainCitation":"(Abadie et al. 2015)"},"citationItems":[{"id":4956,"uris":["http://zotero.org/users/708961/items/8BHA2P5X"],"uri":["http://zotero.org/users/708961/items/8BHA2P5X"],"itemData":{"id":4956,"type":"article-journal","title":"Comparative politics and the synthetic control method","container-title":"American Journal of Political Science","page":"495–510","volume":"59","issue":"2","author":[{"family":"Abadie","given":"Alberto"},{"family":"Diamond","given":"Alexis"},{"family":"Hainmueller","given":"Jens"}],"issued":{"date-parts":[["2015"]]}}}],"schema":"https://github.com/citation-style-language/schema/raw/master/csl-citation.json"} </w:instrText>
      </w:r>
      <w:r w:rsidR="0083794F">
        <w:rPr>
          <w:rFonts w:cs="Times New Roman"/>
        </w:rPr>
        <w:fldChar w:fldCharType="separate"/>
      </w:r>
      <w:r w:rsidR="0083794F" w:rsidRPr="0083794F">
        <w:rPr>
          <w:rFonts w:ascii="Calibri" w:hAnsi="Calibri" w:cs="Calibri"/>
        </w:rPr>
        <w:t>(2015)</w:t>
      </w:r>
      <w:r w:rsidR="0083794F">
        <w:rPr>
          <w:rFonts w:cs="Times New Roman"/>
        </w:rPr>
        <w:fldChar w:fldCharType="end"/>
      </w:r>
      <w:r w:rsidR="00757205">
        <w:rPr>
          <w:rFonts w:cs="Times New Roman"/>
        </w:rPr>
        <w:t xml:space="preserve">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higher without reunification.</w:t>
      </w:r>
    </w:p>
    <w:p w14:paraId="15EFD824" w14:textId="1155750D" w:rsidR="00BB64A3" w:rsidRDefault="00BE1794" w:rsidP="005D675A">
      <w:pPr>
        <w:spacing w:line="480" w:lineRule="auto"/>
      </w:pPr>
      <w:r>
        <w:rPr>
          <w:rFonts w:cs="Times New Roman"/>
        </w:rPr>
        <w:lastRenderedPageBreak/>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w:t>
      </w:r>
      <w:r w:rsidR="00B120F9">
        <w:t xml:space="preserve">, </w:t>
      </w:r>
      <w:r w:rsidR="00B1558B">
        <w:t xml:space="preserve">and </w:t>
      </w:r>
      <w:r>
        <w:t>more recent models implementing latent interactive fixed-effects regression (Xu 2017)</w:t>
      </w:r>
      <w:r w:rsidR="00B1558B">
        <w:t xml:space="preserve"> or</w:t>
      </w:r>
      <w:r w:rsidR="00B120F9">
        <w:t xml:space="preserve">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224928">
        <w:t>)</w:t>
      </w:r>
      <w:r w:rsidR="00AE4C25">
        <w:t xml:space="preserve"> </w:t>
      </w:r>
      <w:r>
        <w:t>whereby the average difference between control and treatment are compared before and after the intervention</w:t>
      </w:r>
      <w:r w:rsidR="00AE4C25">
        <w:t xml:space="preserve"> </w:t>
      </w:r>
      <w:r w:rsidR="00224928">
        <w:fldChar w:fldCharType="begin"/>
      </w:r>
      <w:r w:rsidR="00224928">
        <w:instrText xml:space="preserve"> ADDIN ZOTERO_ITEM CSL_CITATION {"citationID":"5DZfDPoa","properties":{"formattedCitation":"(Ashenfelter and Card 1985, Abadie 2005, Craig et al. 2017)","plainCitation":"(Ashenfelter and Card 1985, Abadie 2005, Craig et al. 2017)"},"citationItems":[{"id":5104,"uris":["http://zotero.org/users/708961/items/NC4KJTX4"],"uri":["http://zotero.org/users/708961/items/NC4KJTX4"],"itemData":{"id":5104,"type":"article-journal","title":"Using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224928">
        <w:fldChar w:fldCharType="separate"/>
      </w:r>
      <w:r w:rsidR="00224928" w:rsidRPr="00224928">
        <w:rPr>
          <w:rFonts w:ascii="Calibri" w:hAnsi="Calibri" w:cs="Calibri"/>
        </w:rPr>
        <w:t>(Ashenfelter and Card 1985, Abadie 2005, Craig et al. 2017)</w:t>
      </w:r>
      <w:r w:rsidR="00224928">
        <w:fldChar w:fldCharType="end"/>
      </w:r>
      <w:r>
        <w:t>.</w:t>
      </w:r>
      <w:r w:rsidR="00C969F2">
        <w:t xml:space="preserve"> </w:t>
      </w:r>
      <w:r w:rsidR="008324A0">
        <w:t>As each model formulation carries its own set of assumptions and strictures (e</w:t>
      </w:r>
      <w:r w:rsidR="00732357">
        <w:t>.</w:t>
      </w:r>
      <w:r w:rsidR="008324A0">
        <w:t xml:space="preserve">g. tolerance of missing data, </w:t>
      </w:r>
      <w:r w:rsidR="003E0862">
        <w:t>assumption of parallel trajectories through time</w:t>
      </w:r>
      <w:r w:rsidR="008324A0">
        <w:t>, ability to extrapolate, etc</w:t>
      </w:r>
      <w:r w:rsidR="00732357">
        <w:t>.</w:t>
      </w:r>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12F2DCA3" w:rsidR="00CB4A9C" w:rsidRDefault="00B1558B" w:rsidP="00CB4A9C">
      <w:pPr>
        <w:pStyle w:val="Heading2"/>
      </w:pPr>
      <w:r>
        <w:t>Synthetic Control in Ecology</w:t>
      </w:r>
    </w:p>
    <w:p w14:paraId="082DA675" w14:textId="57C177DD" w:rsidR="0088293C" w:rsidRDefault="00FB15A9" w:rsidP="005D675A">
      <w:pPr>
        <w:spacing w:line="480" w:lineRule="auto"/>
      </w:pPr>
      <w:r>
        <w:t>The few p</w:t>
      </w:r>
      <w:r w:rsidR="0088293C">
        <w:t>revious use</w:t>
      </w:r>
      <w:r>
        <w:t>s</w:t>
      </w:r>
      <w:r w:rsidR="0088293C">
        <w:t xml:space="preserve"> of synthetic control in environmental </w:t>
      </w:r>
      <w:r>
        <w:t>contexts</w:t>
      </w:r>
      <w:r w:rsidR="0088293C">
        <w:t xml:space="preserve"> has predominantly focused on determining the effectiveness of policies or events on </w:t>
      </w:r>
      <w:r w:rsidR="00C21D0C">
        <w:t>forest dynamics</w:t>
      </w:r>
      <w:r>
        <w:t xml:space="preserve"> and socio-economic outcomes</w:t>
      </w:r>
      <w:r w:rsidR="002E5DF6">
        <w:t xml:space="preserve"> </w:t>
      </w:r>
      <w:r w:rsidR="002E5DF6">
        <w:fldChar w:fldCharType="begin"/>
      </w:r>
      <w:r w:rsidR="00C21D0C">
        <w:instrText xml:space="preserve"> ADDIN ZOTERO_ITEM CSL_CITATION {"citationID":"rUpMLr1V","properties":{"formattedCitation":"(Sills et al. 2015, Jones 2018, Rana and Sills 2018, Rana and Miller 2019)","plainCitation":"(Sills et al. 2015, Jones 2018, Rana and Sills 2018, Rana and Miller 2019)"},"citationItems":[{"id":1820,"uris":["http://zotero.org/users/708961/items/ND42G5C3"],"uri":["http://zotero.org/users/708961/items/ND42G5C3"],"itemData":{"id":1820,"type":"article-journal","title":"Estimating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id":5114,"uris":["http://zotero.org/users/708961/items/7EXANMDP"],"uri":["http://zotero.org/users/708961/items/7EXANMDP"],"itemData":{"id":5114,"type":"article-journal","title":"Forest-attacking Invasive Species and Infant Health: Evidence From the Invasive Emerald Ash Borer","container-title":"Ecological economics","page":"282–293","volume":"154","author":[{"family":"Jones","given":"Benjamin A"}],"issued":{"date-parts":[["2018"]]}}},{"id":5116,"uris":["http://zotero.org/users/708961/items/WECQU6SF"],"uri":["http://zotero.org/users/708961/items/WECQU6SF"],"itemData":{"id":5116,"type":"article-journal","title":"Does certification change the trajectory of tree cover in working forests in the tropics? An application of the synthetic control method of impact evaluation","container-title":"Forests","page":"98","volume":"9","issue":"3","author":[{"family":"Rana","given":"Pushpendra"},{"family":"Sills","given":"Erin"}],"issued":{"date-parts":[["2018"]]}}},{"id":5111,"uris":["http://zotero.org/users/708961/items/WTMB6E3N"],"uri":["http://zotero.org/users/708961/items/WTMB6E3N"],"itemData":{"id":5111,"type":"article-journal","title":"Explaining long-term outcome trajectories in social–ecological systems","container-title":"PloS one","page":"e0215230","volume":"14","issue":"4","author":[{"family":"Rana","given":"Pushpendra"},{"family":"Miller","given":"Daniel C"}],"issued":{"date-parts":[["2019"]]}}}],"schema":"https://github.com/citation-style-language/schema/raw/master/csl-citation.json"} </w:instrText>
      </w:r>
      <w:r w:rsidR="002E5DF6">
        <w:fldChar w:fldCharType="separate"/>
      </w:r>
      <w:r w:rsidR="00C21D0C" w:rsidRPr="00C21D0C">
        <w:rPr>
          <w:rFonts w:ascii="Calibri" w:hAnsi="Calibri" w:cs="Calibri"/>
        </w:rPr>
        <w:t>(Sills et al. 2015, Jones 2018, Rana and Sills 2018, Rana and Miller 2019)</w:t>
      </w:r>
      <w:r w:rsidR="002E5DF6">
        <w:fldChar w:fldCharType="end"/>
      </w:r>
      <w:r w:rsidR="00AD1260">
        <w:t>.</w:t>
      </w:r>
      <w:r w:rsidR="0088293C">
        <w:t xml:space="preserve"> However, we propose that this technique may be useful more broadly </w:t>
      </w:r>
      <w:r w:rsidR="00E400F8">
        <w:t>in ecology</w:t>
      </w:r>
      <w:r w:rsidR="0088293C">
        <w:t>, particularly in cases where the units of analysis are large, complex</w:t>
      </w:r>
      <w:r w:rsidR="00CE1D7D">
        <w:t>,</w:t>
      </w:r>
      <w:r w:rsidR="0088293C">
        <w:t xml:space="preserve"> and lack replication or pre-meditated</w:t>
      </w:r>
      <w:r w:rsidR="00F6355D">
        <w:t xml:space="preserve"> and well-matched</w:t>
      </w:r>
      <w:r w:rsidR="0088293C">
        <w:t xml:space="preserve"> controls. </w:t>
      </w:r>
      <w:r w:rsidR="00023AA1">
        <w:t xml:space="preserve">In this study we examine the utility of synthetic controls for analyzing </w:t>
      </w:r>
      <w:r w:rsidR="00B1558B">
        <w:t>a hypothetical disturbance</w:t>
      </w:r>
      <w:r w:rsidR="00023AA1">
        <w:t xml:space="preserve"> with timeseries of remote sensing imagery – </w:t>
      </w:r>
      <w:r w:rsidR="00B1558B">
        <w:t>i.e</w:t>
      </w:r>
      <w:r w:rsidR="00023AA1">
        <w:t xml:space="preserve">. data that is temporally and spatially extensive but also noisy and prone to confounding. Typical approaches </w:t>
      </w:r>
      <w:r w:rsidR="00AD1260">
        <w:t>for</w:t>
      </w:r>
      <w:r w:rsidR="00023AA1">
        <w:t xml:space="preserve"> inferring effects from remote sensing data generally (a) use only </w:t>
      </w:r>
      <w:r w:rsidR="00023AA1">
        <w:lastRenderedPageBreak/>
        <w:t>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826C31">
        <w:rPr>
          <w:rFonts w:cs="Times New Roman"/>
        </w:rPr>
        <w:fldChar w:fldCharType="begin"/>
      </w:r>
      <w:r w:rsidR="00826C31">
        <w:rPr>
          <w:rFonts w:cs="Times New Roman"/>
        </w:rPr>
        <w:instrText xml:space="preserve"> ADDIN ZOTERO_ITEM CSL_CITATION {"citationID":"a262cjtjcs0","properties":{"formattedCitation":"(Monroe et al. 2020)","plainCitation":"(Monroe et al. 2020)"},"citationItems":[{"id":5103,"uris":["http://zotero.org/users/708961/items/YXVKLQW9"],"uri":["http://zotero.org/users/708961/items/YXVKLQW9"],"itemData":{"id":5103,"type":"article-journal","title":"Using remote sensing products to predict recovery of vegetation across space and time following energy development","container-title":"Ecological Indicators","page":"105872","volume":"110","author":[{"family":"Monroe","given":"Adrian P"},{"family":"Aldridge","given":"Cameron L"},{"family":"O'Donnell","given":"Michael S"},{"family":"Manier","given":"Daniel J"},{"family":"Homer","given":"Collin G"},{"family":"Anderson","given":"Patrick J"}],"issued":{"date-parts":[["2020"]]}}}],"schema":"https://github.com/citation-style-language/schema/raw/master/csl-citation.json"} </w:instrText>
      </w:r>
      <w:r w:rsidR="00826C31">
        <w:rPr>
          <w:rFonts w:cs="Times New Roman"/>
        </w:rPr>
        <w:fldChar w:fldCharType="separate"/>
      </w:r>
      <w:r w:rsidR="00600CF6">
        <w:rPr>
          <w:rFonts w:ascii="Calibri" w:hAnsi="Calibri" w:cs="Calibri"/>
        </w:rPr>
        <w:t xml:space="preserve">, </w:t>
      </w:r>
      <w:r w:rsidR="00826C31" w:rsidRPr="00826C31">
        <w:rPr>
          <w:rFonts w:ascii="Calibri" w:hAnsi="Calibri" w:cs="Calibri"/>
        </w:rPr>
        <w:t>Monroe et al. 2020</w:t>
      </w:r>
      <w:r w:rsidR="00826C31">
        <w:rPr>
          <w:rFonts w:cs="Times New Roman"/>
        </w:rPr>
        <w:fldChar w:fldCharType="end"/>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which may over-simplify the contextual information provided by controls</w:t>
      </w:r>
      <w:r w:rsidR="00826C31">
        <w:t xml:space="preserve"> </w:t>
      </w:r>
      <w:r w:rsidR="00826C31">
        <w:fldChar w:fldCharType="begin"/>
      </w:r>
      <w:r w:rsidR="00826C31">
        <w:instrText xml:space="preserve"> ADDIN ZOTERO_ITEM CSL_CITATION {"citationID":"a1qjcgu90s4","properties":{"formattedCitation":"(Malmstrom et al. 2009, Waller et al. 2018)","plainCitation":"(Malmstrom et al. 2009, Waller et al. 2018)"},"citationItems":[{"id":5037,"uris":["http://zotero.org/users/708961/items/QRXU8944"],"uri":["http://zotero.org/users/708961/items/QRXU8944"],"itemData":{"id":5037,"type":"article-journal","title":"Using remote sensing to evaluate the influence of grassland restoration activities on ecosystem forage provisioning services","container-title":"Restoration Ecology","page":"526–538","volume":"17","issue":"4","author":[{"family":"Malmstrom","given":"Carolyn M"},{"family":"Butterfield","given":"H Scott"},{"family":"Barber","given":"Christopher"},{"family":"Dieter","given":"Barbara"},{"family":"Harrison","given":"Richard"},{"family":"Qi","given":"Jiaquo"},{"family":"Riaño","given":"David"},{"family":"Schrotenboer","given":"Abbie"},{"family":"Stone","given":"Scott"},{"family":"Stoner","given":"Chantal J"},{"literal":"others"}],"issued":{"date-parts":[["2009"]]}}},{"id":5038,"uris":["http://zotero.org/users/708961/items/E7585C9A"],"uri":["http://zotero.org/users/708961/items/E7585C9A"],"itemData":{"id":5038,"type":"article-journal","title":"Landsat time series analysis of fractional plant cover changes on abandoned energy development sites","container-title":"International journal of applied earth observation and geoinformation","page":"407–419","volume":"73","author":[{"family":"Waller","given":"Eric K"},{"family":"Villarreal","given":"Miguel L"},{"family":"Poitras","given":"Travis B"},{"family":"Nauman","given":"Travis W"},{"family":"Duniway","given":"Michael C"}],"issued":{"date-parts":[["2018"]]}}}],"schema":"https://github.com/citation-style-language/schema/raw/master/csl-citation.json"} </w:instrText>
      </w:r>
      <w:r w:rsidR="00826C31">
        <w:fldChar w:fldCharType="separate"/>
      </w:r>
      <w:r w:rsidR="00826C31" w:rsidRPr="00826C31">
        <w:rPr>
          <w:rFonts w:ascii="Calibri" w:hAnsi="Calibri" w:cs="Calibri"/>
        </w:rPr>
        <w:t>(Malmstrom et al. 2009, Waller et al. 2018)</w:t>
      </w:r>
      <w:r w:rsidR="00826C31">
        <w:fldChar w:fldCharType="end"/>
      </w:r>
      <w:r w:rsidR="003E0862">
        <w:t xml:space="preserve">. For instance, imperfect matching between controls and treatment areas may produce bias if the controls respond differently to the same confounding factor, such as </w:t>
      </w:r>
      <w:r w:rsidR="00600CF6">
        <w:t>divergent responses</w:t>
      </w:r>
      <w:r w:rsidR="003E0862">
        <w:t xml:space="preserve"> to the same climate </w:t>
      </w:r>
      <w:r w:rsidR="00600CF6">
        <w:t xml:space="preserve">forcing among communities </w:t>
      </w:r>
      <w:r w:rsidR="00600CF6">
        <w:fldChar w:fldCharType="begin"/>
      </w:r>
      <w:r w:rsidR="00600CF6">
        <w:instrText xml:space="preserve"> ADDIN ZOTERO_ITEM CSL_CITATION {"citationID":"a2j8culr55d","properties":{"formattedCitation":"(Winkler et al. 2019)","plainCitation":"(Winkler et al. 2019)"},"citationItems":[{"id":5120,"uris":["http://zotero.org/users/708961/items/SQU9FP73"],"uri":["http://zotero.org/users/708961/items/SQU9FP73"],"itemData":{"id":5120,"type":"article-journal","title":"Shrub persistence and increased grass mortality in response to drought in dryland systems","container-title":"Global change biology","author":[{"family":"Winkler","given":"Daniel E"},{"family":"Belnap","given":"Jayne"},{"family":"Hoover","given":"David"},{"family":"Reed","given":"Sasha C"},{"family":"Duniway","given":"Michael C"}],"issued":{"date-parts":[["2019"]]}}}],"schema":"https://github.com/citation-style-language/schema/raw/master/csl-citation.json"} </w:instrText>
      </w:r>
      <w:r w:rsidR="00600CF6">
        <w:fldChar w:fldCharType="separate"/>
      </w:r>
      <w:r w:rsidR="00600CF6" w:rsidRPr="00600CF6">
        <w:rPr>
          <w:rFonts w:ascii="Calibri" w:hAnsi="Calibri" w:cs="Calibri"/>
        </w:rPr>
        <w:t>(Winkler et al. 2019)</w:t>
      </w:r>
      <w:r w:rsidR="00600CF6">
        <w:fldChar w:fldCharType="end"/>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826C31">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826C31" w:rsidRPr="00826C31">
        <w:rPr>
          <w:rFonts w:ascii="Calibri" w:hAnsi="Calibri" w:cs="Calibri"/>
        </w:rPr>
        <w:t>(Craig et al. 2017)</w:t>
      </w:r>
      <w:r w:rsidR="00F6355D">
        <w:fldChar w:fldCharType="end"/>
      </w:r>
      <w:r w:rsidR="00F6355D">
        <w:t>.</w:t>
      </w:r>
      <w:r w:rsidR="003E0862">
        <w:t xml:space="preserve">  </w:t>
      </w:r>
    </w:p>
    <w:p w14:paraId="3062E44F" w14:textId="1B9BE764" w:rsidR="006A2BA9" w:rsidRPr="003E3234" w:rsidRDefault="00986A1A" w:rsidP="005D675A">
      <w:pPr>
        <w:spacing w:line="480" w:lineRule="auto"/>
      </w:pPr>
      <w:r>
        <w:t xml:space="preserve">In this study we evaluate the performance of </w:t>
      </w:r>
      <w:r w:rsidR="00B1558B">
        <w:t>several</w:t>
      </w:r>
      <w:r>
        <w:t xml:space="preserve"> methods </w:t>
      </w:r>
      <w:r w:rsidR="00B1558B">
        <w:t>for assessing</w:t>
      </w:r>
      <w:r>
        <w:t xml:space="preserve"> </w:t>
      </w:r>
      <w:r w:rsidR="00B1558B">
        <w:t xml:space="preserve">landscape-scale </w:t>
      </w:r>
      <w:r>
        <w:t xml:space="preserve">treatment effects (timeseries-only, </w:t>
      </w:r>
      <w:proofErr w:type="spellStart"/>
      <w:r>
        <w:t>DiD</w:t>
      </w:r>
      <w:proofErr w:type="spellEnd"/>
      <w:r>
        <w:t xml:space="preserve">, and synthetic control) using a simulated </w:t>
      </w:r>
      <w:r w:rsidR="00385D73">
        <w:t xml:space="preserve">satellite </w:t>
      </w:r>
      <w:r>
        <w:t>timeseries of a spectral index</w:t>
      </w:r>
      <w:r w:rsidR="00CE1D7D">
        <w:t xml:space="preserve"> (NDVI)</w:t>
      </w:r>
      <w:r>
        <w:t>. We</w:t>
      </w:r>
      <w:r w:rsidR="00385D73">
        <w:t xml:space="preserve"> include various sources of random and systematic confound</w:t>
      </w:r>
      <w:r w:rsidR="00D44480">
        <w:t>ing</w:t>
      </w:r>
      <w:r w:rsidR="00385D73">
        <w:t xml:space="preserve"> noise and examine how the signal-to-noise ratio,</w:t>
      </w:r>
      <w:r w:rsidR="00B1558B">
        <w:t xml:space="preserve"> available</w:t>
      </w:r>
      <w:r w:rsidR="00385D73">
        <w:t xml:space="preserve"> number of </w:t>
      </w:r>
      <w:r w:rsidR="00B1558B">
        <w:t>reference pixels</w:t>
      </w:r>
      <w:r w:rsidR="00385D73">
        <w:t xml:space="preserve">, and ecological mismatch between </w:t>
      </w:r>
      <w:r w:rsidR="00B1558B">
        <w:t>reference</w:t>
      </w:r>
      <w:r w:rsidR="00385D73">
        <w:t xml:space="preserve">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r w:rsidR="00F6355D">
        <w:t xml:space="preserve"> We hypothesized that synthetic controls would more accurately detect ‘true’ treatment responses in the face of confounding random noise, and imperfect matching between controls and treatment, but that these effects would be contingent on </w:t>
      </w:r>
      <w:r w:rsidR="00CE1D7D">
        <w:t xml:space="preserve">the number of controls available. </w:t>
      </w:r>
      <w:r w:rsidR="00F6355D">
        <w:t xml:space="preserve"> </w:t>
      </w:r>
      <w:r w:rsidR="00911BE2">
        <w:t>We then demonstrate the use of synthetic control and other methods using a case study involving a brush-clearing treatment in Southeastern Utah.</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50B3905" w14:textId="214F43DE" w:rsidR="00A03118" w:rsidRDefault="00DC3AB2" w:rsidP="005D675A">
      <w:pPr>
        <w:spacing w:line="480" w:lineRule="auto"/>
      </w:pPr>
      <w:commentRangeStart w:id="7"/>
      <w:r>
        <w:t xml:space="preserve">We examined three approaches for estimating landscape-scale </w:t>
      </w:r>
      <w:commentRangeStart w:id="8"/>
      <w:r>
        <w:t xml:space="preserve">treatment effects </w:t>
      </w:r>
      <w:commentRangeEnd w:id="8"/>
      <w:r w:rsidR="000F1896">
        <w:rPr>
          <w:rStyle w:val="CommentReference"/>
          <w:rFonts w:ascii="Times New Roman" w:hAnsi="Times New Roman"/>
        </w:rPr>
        <w:commentReference w:id="8"/>
      </w:r>
      <w:r>
        <w:t xml:space="preserve">using simulated remote sensing data (Table </w:t>
      </w:r>
      <w:r w:rsidR="00F53C80">
        <w:t>1</w:t>
      </w:r>
      <w:r>
        <w:t>): (1) a timeseries-only method which does not consider controls (BFAST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w:t>
      </w:r>
      <w:r>
        <w:lastRenderedPageBreak/>
        <w:t>model</w:t>
      </w:r>
      <w:r w:rsidR="003612D9">
        <w:t xml:space="preserve"> </w:t>
      </w:r>
      <w:r w:rsidR="003612D9">
        <w:fldChar w:fldCharType="begin"/>
      </w:r>
      <w:r w:rsidR="003612D9">
        <w:instrText xml:space="preserve"> ADDIN ZOTERO_ITEM CSL_CITATION {"citationID":"an35qhbr03","properties":{"formattedCitation":"(Ashenfelter and Card 1985, Larsen et al. 2019)","plainCitation":"(Ashenfelter and Card 1985, Larsen et al. 2019)"},"citationItems":[{"id":5104,"uris":["http://zotero.org/users/708961/items/NC4KJTX4"],"uri":["http://zotero.org/users/708961/items/NC4KJTX4"],"itemData":{"id":5104,"type":"article-journal","title":"Using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3612D9">
        <w:fldChar w:fldCharType="separate"/>
      </w:r>
      <w:r w:rsidR="003612D9" w:rsidRPr="003612D9">
        <w:rPr>
          <w:rFonts w:ascii="Calibri" w:hAnsi="Calibri" w:cs="Calibri"/>
        </w:rPr>
        <w:t>(Ashenfelter and Card 1985, Larsen et al. 2019)</w:t>
      </w:r>
      <w:r w:rsidR="003612D9">
        <w:fldChar w:fldCharType="end"/>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w:t>
      </w:r>
      <w:r w:rsidR="00B85105">
        <w:t>e</w:t>
      </w:r>
      <w:r w:rsidR="001D555A">
        <w:t>n</w:t>
      </w:r>
      <w:proofErr w:type="spellEnd"/>
      <w:r w:rsidR="001D555A">
        <w:t xml:space="preserve"> et. al 2015).</w:t>
      </w:r>
      <w:commentRangeEnd w:id="7"/>
      <w:r w:rsidR="00B255A0">
        <w:rPr>
          <w:rStyle w:val="CommentReference"/>
          <w:rFonts w:ascii="Times New Roman" w:hAnsi="Times New Roman"/>
        </w:rPr>
        <w:commentReference w:id="7"/>
      </w:r>
      <w:r w:rsidR="001D555A">
        <w:t xml:space="preserve"> </w:t>
      </w:r>
      <w:r w:rsidR="008B7228">
        <w:t xml:space="preserve"> </w:t>
      </w:r>
      <w:proofErr w:type="spellStart"/>
      <w:r w:rsidR="00727B89">
        <w:t>Gsynth</w:t>
      </w:r>
      <w:proofErr w:type="spellEnd"/>
      <w:r w:rsidR="00727B89">
        <w:t xml:space="preserve"> generates counterfactuals by first estimating a set of time varying latent factors (essentially unobserved confounders) for which each unit has a specific coefficient, or ‘loading’, using data from the control population </w:t>
      </w:r>
      <w:r w:rsidR="00A95C16">
        <w:fldChar w:fldCharType="begin"/>
      </w:r>
      <w:r w:rsidR="00A95C16">
        <w:instrText xml:space="preserve"> ADDIN ZOTERO_ITEM CSL_CITATION {"citationID":"ao5fi8g62k","properties":{"formattedCitation":"(Bai 2009)","plainCitation":"(Bai 2009)"},"citationItems":[{"id":5048,"uris":["http://zotero.org/users/708961/items/2YH4V2NQ"],"uri":["http://zotero.org/users/708961/items/2YH4V2NQ"],"itemData":{"id":5048,"type":"article-journal","title":"Panel data models with interactive fixed effects","container-title":"Econometrica","page":"1229–1279","volume":"77","issue":"4","author":[{"family":"Bai","given":"Jushan"}],"issued":{"date-parts":[["2009"]]}}}],"schema":"https://github.com/citation-style-language/schema/raw/master/csl-citation.json"} </w:instrText>
      </w:r>
      <w:r w:rsidR="00A95C16">
        <w:fldChar w:fldCharType="separate"/>
      </w:r>
      <w:r w:rsidR="00A95C16" w:rsidRPr="00A95C16">
        <w:rPr>
          <w:rFonts w:ascii="Calibri" w:hAnsi="Calibri" w:cs="Calibri"/>
        </w:rPr>
        <w:t>(Bai 2009)</w:t>
      </w:r>
      <w:r w:rsidR="00A95C16">
        <w:fldChar w:fldCharType="end"/>
      </w:r>
      <w:r w:rsidR="00727B89">
        <w:t xml:space="preserve">. The loadings for treated units are then estimated and used to predict in the post treatment period. The number of latent factors is a key parameter determining the flexibility of </w:t>
      </w:r>
      <w:r w:rsidR="00911BE2">
        <w:t>model and</w:t>
      </w:r>
      <w:r w:rsidR="00585908">
        <w:t xml:space="preserve"> is estimated via cross-validation. The model in </w:t>
      </w:r>
      <w:proofErr w:type="spellStart"/>
      <w:r w:rsidR="00585908">
        <w:t>CausalImpact</w:t>
      </w:r>
      <w:proofErr w:type="spellEnd"/>
      <w:r w:rsidR="00585908">
        <w:t xml:space="preserve"> uses a state-space or hidden Markov chain framework </w:t>
      </w:r>
      <w:r w:rsidR="00A95C16">
        <w:t>in which the data generating process is divided into a ‘state’ equation that represents the temporal evolution of a latent process and a ‘observation’ equation which relates the how the state is realized by observed data. The state equation integrates several sub</w:t>
      </w:r>
      <w:r w:rsidR="00A8289F">
        <w:t>-</w:t>
      </w:r>
      <w:r w:rsidR="00A95C16">
        <w:t>models</w:t>
      </w:r>
      <w:r w:rsidR="00A8289F">
        <w:t>, including a</w:t>
      </w:r>
      <w:r w:rsidR="00A95C16">
        <w:t xml:space="preserve"> local linear trend, seasonality, and regression</w:t>
      </w:r>
      <w:r w:rsidR="00A8289F">
        <w:t xml:space="preserve"> component</w:t>
      </w:r>
      <w:r w:rsidR="00A95C16">
        <w:t xml:space="preserve"> </w:t>
      </w:r>
      <w:r w:rsidR="00A8289F">
        <w:t xml:space="preserve">using values of </w:t>
      </w:r>
      <w:r w:rsidR="00A95C16">
        <w:t>control</w:t>
      </w:r>
      <w:r w:rsidR="00A8289F">
        <w:t>s</w:t>
      </w:r>
      <w:r w:rsidR="00A95C16">
        <w:t xml:space="preserve"> </w:t>
      </w:r>
      <w:r w:rsidR="00A8289F">
        <w:t xml:space="preserve">as predictors and </w:t>
      </w:r>
      <w:r w:rsidR="00A95C16">
        <w:t xml:space="preserve">a spike-and-slab-prior </w:t>
      </w:r>
      <w:r w:rsidR="00A8289F">
        <w:t xml:space="preserve">for variable selection </w:t>
      </w:r>
      <w:r w:rsidR="00A95C16">
        <w:fldChar w:fldCharType="begin"/>
      </w:r>
      <w:r w:rsidR="00A95C16">
        <w:instrText xml:space="preserve"> ADDIN ZOTERO_ITEM CSL_CITATION {"citationID":"ahc8p2lr65","properties":{"formattedCitation":"(Brodersen et al. 2015)","plainCitation":"(Brodersen et al. 2015)"},"citationItems":[{"id":5091,"uris":["http://zotero.org/users/708961/items/43UWALCQ"],"uri":["http://zotero.org/users/708961/items/43UWALCQ"],"itemData":{"id":5091,"type":"article-journal","title":"Inferring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L"},{"literal":"others"}],"issued":{"date-parts":[["2015"]]}}}],"schema":"https://github.com/citation-style-language/schema/raw/master/csl-citation.json"} </w:instrText>
      </w:r>
      <w:r w:rsidR="00A95C16">
        <w:fldChar w:fldCharType="separate"/>
      </w:r>
      <w:r w:rsidR="00A95C16" w:rsidRPr="00A95C16">
        <w:rPr>
          <w:rFonts w:ascii="Calibri" w:hAnsi="Calibri" w:cs="Calibri"/>
        </w:rPr>
        <w:t>(Brodersen et al. 2015)</w:t>
      </w:r>
      <w:r w:rsidR="00A95C16">
        <w:fldChar w:fldCharType="end"/>
      </w:r>
      <w:r w:rsidR="00A95C16">
        <w:t xml:space="preserve">.   </w:t>
      </w:r>
      <w:r w:rsidR="00727B89">
        <w:t xml:space="preserve"> </w:t>
      </w:r>
    </w:p>
    <w:p w14:paraId="466FB731" w14:textId="4066E8B9" w:rsidR="00BF276D" w:rsidRDefault="00C969F2" w:rsidP="005D675A">
      <w:pPr>
        <w:spacing w:line="480" w:lineRule="auto"/>
      </w:pPr>
      <w:r>
        <w:t xml:space="preserve">Although </w:t>
      </w:r>
      <w:proofErr w:type="spellStart"/>
      <w:r>
        <w:t>DiD</w:t>
      </w:r>
      <w:proofErr w:type="spellEnd"/>
      <w:r>
        <w:t xml:space="preserve"> and synthetic control are similar, they </w:t>
      </w:r>
      <w:r w:rsidR="002431F9">
        <w:t>are often considered separately</w:t>
      </w:r>
      <w:r>
        <w:t xml:space="preserve"> </w:t>
      </w:r>
      <w:r w:rsidR="002431F9">
        <w:t>in the literature</w:t>
      </w:r>
      <w:r>
        <w:t xml:space="preserve"> and we hereafter consider </w:t>
      </w:r>
      <w:proofErr w:type="spellStart"/>
      <w:r>
        <w:t>DiD</w:t>
      </w:r>
      <w:proofErr w:type="spellEnd"/>
      <w:r>
        <w:t xml:space="preserve"> </w:t>
      </w:r>
      <w:r w:rsidR="002431F9">
        <w:t>distinct</w:t>
      </w:r>
      <w:r>
        <w:t xml:space="preserve"> from ‘synthetic control</w:t>
      </w:r>
      <w:r w:rsidR="001F00EC">
        <w:t>’</w:t>
      </w:r>
      <w:r>
        <w:t xml:space="preserve"> methods. </w:t>
      </w:r>
      <w:r w:rsidR="008B7228">
        <w:t xml:space="preserve">We used default </w:t>
      </w:r>
      <w:r w:rsidR="002E5DF6">
        <w:t>values for all functions,</w:t>
      </w:r>
      <w:r w:rsidR="00E9110C">
        <w:t xml:space="preserve"> and simulations and analyses were</w:t>
      </w:r>
      <w:r w:rsidR="002E5DF6">
        <w:t xml:space="preserve"> implemented in R </w:t>
      </w:r>
      <w:commentRangeStart w:id="9"/>
      <w:r w:rsidR="002E5DF6">
        <w:fldChar w:fldCharType="begin"/>
      </w:r>
      <w:r w:rsidR="00826C31">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826C31" w:rsidRPr="00826C31">
        <w:rPr>
          <w:rFonts w:ascii="Calibri" w:hAnsi="Calibri" w:cs="Calibri"/>
        </w:rPr>
        <w:t>(R Development Core Team 2015)</w:t>
      </w:r>
      <w:r w:rsidR="002E5DF6">
        <w:fldChar w:fldCharType="end"/>
      </w:r>
      <w:commentRangeEnd w:id="9"/>
      <w:r w:rsidR="00B255A0">
        <w:rPr>
          <w:rStyle w:val="CommentReference"/>
          <w:rFonts w:ascii="Times New Roman" w:hAnsi="Times New Roman"/>
        </w:rPr>
        <w:commentReference w:id="9"/>
      </w:r>
      <w:r w:rsidR="002E5DF6">
        <w:t xml:space="preserve">. </w:t>
      </w:r>
      <w:r w:rsidR="00912C0C">
        <w:t xml:space="preserve"> It is important to note that the timeseries-only method used here, BFAST, is commonly used for changepoint detection (i.e. without a priori knowledge about the date of an intervention), and we use it </w:t>
      </w:r>
      <w:r w:rsidR="007B7848">
        <w:t xml:space="preserve">here simply </w:t>
      </w:r>
      <w:r w:rsidR="00912C0C">
        <w:t>as a coarse baseline</w:t>
      </w:r>
      <w:r w:rsidR="007B7848">
        <w:t xml:space="preserve"> or ‘null hypothesis’</w:t>
      </w:r>
      <w:r w:rsidR="00912C0C">
        <w:t xml:space="preserve"> for estimating trends without considering controls.</w:t>
      </w:r>
      <w:r w:rsidR="00663AE4">
        <w:t xml:space="preserve"> </w:t>
      </w:r>
      <w:r w:rsidR="002E5DF6">
        <w:t xml:space="preserve"> </w:t>
      </w:r>
      <w:r w:rsidR="008B7228">
        <w:t xml:space="preserve"> </w:t>
      </w:r>
    </w:p>
    <w:p w14:paraId="46D3A376" w14:textId="40C7729B"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w:t>
      </w:r>
      <w:commentRangeStart w:id="10"/>
      <w:r w:rsidR="00CB4AA9">
        <w:t>Example</w:t>
      </w:r>
      <w:commentRangeEnd w:id="10"/>
      <w:r w:rsidR="0003324A">
        <w:rPr>
          <w:rStyle w:val="CommentReference"/>
          <w:rFonts w:ascii="Times New Roman" w:hAnsi="Times New Roman"/>
        </w:rPr>
        <w:commentReference w:id="10"/>
      </w:r>
      <w:r w:rsidR="00CB4AA9">
        <w:t xml:space="preserv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xml:space="preserve">, with a corresponding </w:t>
      </w:r>
      <w:r w:rsidR="005B2BCA">
        <w:lastRenderedPageBreak/>
        <w:t>seasonal sin</w:t>
      </w:r>
      <w:r w:rsidR="007B7848">
        <w:t>e</w:t>
      </w:r>
      <w:r w:rsidR="005B2BCA">
        <w:t>-wave trends with amplitudes of 0.4 and 0.1, respectively, and baseline NDVI values of 0.</w:t>
      </w:r>
      <w:r w:rsidR="005B3F55">
        <w:t>6</w:t>
      </w:r>
      <w:r w:rsidR="005B2BCA">
        <w:t xml:space="preserve"> or 0.</w:t>
      </w:r>
      <w:r w:rsidR="005B3F55">
        <w:t>8</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w:t>
      </w:r>
      <w:r w:rsidR="00B5670F">
        <w:t>3</w:t>
      </w:r>
      <w:r w:rsidR="00CB4AA9">
        <w:t xml:space="preserve">) such as from a </w:t>
      </w:r>
      <w:r w:rsidR="005F1E46">
        <w:t xml:space="preserve">large </w:t>
      </w:r>
      <w:r w:rsidR="00CB4AA9">
        <w:t>disturbance</w:t>
      </w:r>
      <w:r w:rsidR="005F1E46">
        <w:t xml:space="preserve"> (e.g. fire or clearing)</w:t>
      </w:r>
      <w:r w:rsidR="00CB4AA9">
        <w:t xml:space="preserve">, followed by a linear recovery over </w:t>
      </w:r>
      <w:r w:rsidR="00D31953">
        <w:t>four</w:t>
      </w:r>
      <w:r w:rsidR="00CB4AA9">
        <w:t xml:space="preserve"> years</w:t>
      </w:r>
      <w:r w:rsidR="00D31953">
        <w:t xml:space="preserve"> (Fig </w:t>
      </w:r>
      <w:r w:rsidR="00493C57">
        <w:t>1</w:t>
      </w:r>
      <w:r w:rsidR="00E64086">
        <w:t>, ‘Treatment’ panel</w:t>
      </w:r>
      <w:r w:rsidR="00B5670F">
        <w:t>)</w:t>
      </w:r>
      <w:r w:rsidR="00CB4AA9">
        <w:t xml:space="preserve">.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w:t>
      </w:r>
      <w:r w:rsidR="00E64086">
        <w:t xml:space="preserve">; Figure </w:t>
      </w:r>
      <w:r w:rsidR="00493C57">
        <w:t>1</w:t>
      </w:r>
      <w:r w:rsidR="00E64086">
        <w:t>, ‘Noise’ panel</w:t>
      </w:r>
      <w:r w:rsidR="005B2BCA">
        <w:t xml:space="preserve">). </w:t>
      </w:r>
    </w:p>
    <w:p w14:paraId="4032C121" w14:textId="0EE20FE8"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 1) random </w:t>
      </w:r>
      <w:commentRangeStart w:id="11"/>
      <w:r>
        <w:t xml:space="preserve">drops </w:t>
      </w:r>
      <w:commentRangeEnd w:id="11"/>
      <w:r w:rsidR="0003324A">
        <w:rPr>
          <w:rStyle w:val="CommentReference"/>
          <w:rFonts w:ascii="Times New Roman" w:hAnsi="Times New Roman"/>
        </w:rPr>
        <w:commentReference w:id="11"/>
      </w:r>
      <w:r>
        <w:t xml:space="preserve">of 0.25 NDVI, corresponding to cloud contamination or sensor error </w:t>
      </w:r>
      <w:r w:rsidR="002E491E">
        <w:t>in</w:t>
      </w:r>
      <w:r>
        <w:t xml:space="preserve"> a satellite image</w:t>
      </w:r>
      <w:r w:rsidR="00E64086">
        <w:t xml:space="preserve"> (Fig. </w:t>
      </w:r>
      <w:r w:rsidR="00493C57">
        <w:t>1</w:t>
      </w:r>
      <w:r w:rsidR="00E64086">
        <w:t>, panel ‘Satellite’)</w:t>
      </w:r>
      <w:r w:rsidR="002E491E">
        <w:t xml:space="preserve">; 2) </w:t>
      </w:r>
      <w:commentRangeStart w:id="12"/>
      <w:r w:rsidR="002E491E">
        <w:t>a growing-season climate anomaly</w:t>
      </w:r>
      <w:r w:rsidR="00E64086">
        <w:t xml:space="preserve"> resulting in increased or decreased production</w:t>
      </w:r>
      <w:commentRangeEnd w:id="12"/>
      <w:r w:rsidR="0003324A">
        <w:rPr>
          <w:rStyle w:val="CommentReference"/>
          <w:rFonts w:ascii="Times New Roman" w:hAnsi="Times New Roman"/>
        </w:rPr>
        <w:commentReference w:id="12"/>
      </w:r>
      <w:r w:rsidR="00E64086">
        <w:t xml:space="preserve"> (Fig. </w:t>
      </w:r>
      <w:r w:rsidR="00493C57">
        <w:t>1</w:t>
      </w:r>
      <w:r w:rsidR="00E64086">
        <w:t>, panel ‘Climate’)</w:t>
      </w:r>
      <w:r w:rsidR="002E491E">
        <w:t xml:space="preserve">; and 3) </w:t>
      </w:r>
      <w:commentRangeStart w:id="13"/>
      <w:r w:rsidR="00E60D74">
        <w:t xml:space="preserve">signal </w:t>
      </w:r>
      <w:r w:rsidR="002E491E">
        <w:t xml:space="preserve">drift </w:t>
      </w:r>
      <w:r w:rsidR="00E60D74">
        <w:t xml:space="preserve">over time </w:t>
      </w:r>
      <w:r w:rsidR="002E491E">
        <w:t>as from vegetative dynamics</w:t>
      </w:r>
      <w:r w:rsidR="00E64086">
        <w:t xml:space="preserve"> </w:t>
      </w:r>
      <w:commentRangeEnd w:id="13"/>
      <w:r w:rsidR="0003324A">
        <w:rPr>
          <w:rStyle w:val="CommentReference"/>
          <w:rFonts w:ascii="Times New Roman" w:hAnsi="Times New Roman"/>
        </w:rPr>
        <w:commentReference w:id="13"/>
      </w:r>
      <w:r w:rsidR="00E64086">
        <w:t xml:space="preserve">(Fig. </w:t>
      </w:r>
      <w:r w:rsidR="00493C57">
        <w:t>1</w:t>
      </w:r>
      <w:r w:rsidR="00E64086">
        <w:t>, panel ‘Drift’)</w:t>
      </w:r>
      <w:r w:rsidR="002E491E">
        <w:t xml:space="preserve">. </w:t>
      </w:r>
      <w:commentRangeStart w:id="14"/>
      <w:r w:rsidR="002E491E">
        <w:t xml:space="preserve">The probability of a satellite/cloud error was set at 5%. </w:t>
      </w:r>
      <w:commentRangeEnd w:id="14"/>
      <w:r w:rsidR="0003324A">
        <w:rPr>
          <w:rStyle w:val="CommentReference"/>
          <w:rFonts w:ascii="Times New Roman" w:hAnsi="Times New Roman"/>
        </w:rPr>
        <w:commentReference w:id="14"/>
      </w:r>
      <w:r w:rsidR="002E491E">
        <w:t xml:space="preserve">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w:t>
      </w:r>
      <w:r w:rsidR="00E64086">
        <w:t>R function ‘filter’ with 1 lagged forecast error</w:t>
      </w:r>
      <w:r w:rsidR="00C854C7">
        <w:t xml:space="preserve">). </w:t>
      </w:r>
      <w:r w:rsidR="00E60D74">
        <w:t>Vegetation drift was simulated by a random gaussian walk with a standard deviation of 0</w:t>
      </w:r>
      <w:r w:rsidR="00A30ADE">
        <w:t xml:space="preserve">.05. </w:t>
      </w:r>
    </w:p>
    <w:p w14:paraId="7627F1F7" w14:textId="2C6D1905" w:rsidR="006D1CFB" w:rsidRDefault="002A33D0" w:rsidP="005D675A">
      <w:pPr>
        <w:spacing w:line="480" w:lineRule="auto"/>
      </w:pPr>
      <w:r>
        <w:t>For each simulation we also generated a set of ‘control’ pixel</w:t>
      </w:r>
      <w:r w:rsidR="00E64086">
        <w:t>s</w:t>
      </w:r>
      <w:r>
        <w:t xml:space="preserve"> which did not include the treatment effect. </w:t>
      </w:r>
      <w:r w:rsidR="006D1CFB">
        <w:t xml:space="preserve">We set the number of control pixels in a simulation to either 1, 5, 10, 50 or 100 to observe how the number of controls would affect </w:t>
      </w:r>
      <w:r w:rsidR="00092DCE">
        <w:t xml:space="preserve">the </w:t>
      </w:r>
      <w:r w:rsidR="006D1CFB">
        <w:t xml:space="preserve">accuracy of different methods. </w:t>
      </w:r>
      <w:r w:rsidR="001D05BF">
        <w:t>These pixels received the same set of confounders (climatic, satellite</w:t>
      </w:r>
      <w:r w:rsidR="00092DCE">
        <w:t>,</w:t>
      </w:r>
      <w:r w:rsidR="001D05BF">
        <w:t xml:space="preserve"> and drift) but separate realizations of random noise. </w:t>
      </w:r>
    </w:p>
    <w:p w14:paraId="757A8EE8" w14:textId="6288D895" w:rsidR="002A33D0" w:rsidRDefault="006D1CFB" w:rsidP="005D675A">
      <w:pPr>
        <w:spacing w:line="480" w:lineRule="auto"/>
      </w:pPr>
      <w:r>
        <w:t xml:space="preserve">Different </w:t>
      </w:r>
      <w:r w:rsidR="00185DEB">
        <w:t>parts of a landscape</w:t>
      </w:r>
      <w:r>
        <w:t xml:space="preserve"> are likely to </w:t>
      </w:r>
      <w:r w:rsidR="00185DEB">
        <w:t xml:space="preserve">have heterogenous </w:t>
      </w:r>
      <w:r>
        <w:t>respon</w:t>
      </w:r>
      <w:r w:rsidR="00185DEB">
        <w:t>ses</w:t>
      </w:r>
      <w:r>
        <w:t xml:space="preserve"> to </w:t>
      </w:r>
      <w:r w:rsidR="00185DEB">
        <w:t xml:space="preserve">a similar </w:t>
      </w:r>
      <w:r>
        <w:t>ex</w:t>
      </w:r>
      <w:r w:rsidR="00494412">
        <w:t xml:space="preserve">ogenous influence (e.g. climate).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w:t>
      </w:r>
      <w:commentRangeStart w:id="15"/>
      <w:r w:rsidR="001D05BF">
        <w:t xml:space="preserve">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lastRenderedPageBreak/>
        <w:t xml:space="preserve">zero-mean </w:t>
      </w:r>
      <w:r w:rsidR="002A33D0">
        <w:t>gaussian distribution</w:t>
      </w:r>
      <w:r w:rsidR="001D05BF">
        <w:t xml:space="preserve"> </w:t>
      </w:r>
      <w:r w:rsidR="002A33D0">
        <w:t>(</w:t>
      </w:r>
      <w:proofErr w:type="spellStart"/>
      <w:r w:rsidR="002A33D0">
        <w:t>sd</w:t>
      </w:r>
      <w:proofErr w:type="spellEnd"/>
      <w:r w:rsidR="002A33D0">
        <w:t xml:space="preserve"> = .25).</w:t>
      </w:r>
      <w:commentRangeEnd w:id="15"/>
      <w:r w:rsidR="0003324A">
        <w:rPr>
          <w:rStyle w:val="CommentReference"/>
          <w:rFonts w:ascii="Times New Roman" w:hAnsi="Times New Roman"/>
        </w:rPr>
        <w:commentReference w:id="15"/>
      </w:r>
      <w:r w:rsidR="001D05BF">
        <w:t xml:space="preserve"> Since sensitivity to confounders might also vary through time, </w:t>
      </w:r>
      <w:r>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p>
    <w:p w14:paraId="79C955FC" w14:textId="59E8B40F" w:rsidR="006D1CFB" w:rsidRDefault="006D1CFB" w:rsidP="005D675A">
      <w:pPr>
        <w:spacing w:line="480" w:lineRule="auto"/>
      </w:pPr>
      <w:r>
        <w:t xml:space="preserve">The accuracy of synthetic control and other differencing methods </w:t>
      </w:r>
      <w:r w:rsidR="00671F1E">
        <w:t>is</w:t>
      </w:r>
      <w:r>
        <w:t xml:space="preserve"> likely to depend on the degree of underlying similarity between a treated unit and its controls.</w:t>
      </w:r>
      <w:r w:rsidR="00185DEB">
        <w:t xml:space="preserve"> In simulations, </w:t>
      </w:r>
      <w:r w:rsidR="00064A5C">
        <w:t>control pixels from different landscape types (forest or grassland)</w:t>
      </w:r>
      <w:r w:rsidR="00185DEB" w:rsidRPr="00E852F9">
        <w:t xml:space="preserve"> </w:t>
      </w:r>
      <w:r w:rsidR="00185DEB">
        <w:t xml:space="preserve">were designed to </w:t>
      </w:r>
      <w:r w:rsidR="00185DEB" w:rsidRPr="00E852F9">
        <w:t xml:space="preserve">respond to the same confounders only </w:t>
      </w:r>
      <w:r w:rsidR="00185DEB">
        <w:t>at a</w:t>
      </w:r>
      <w:r w:rsidR="00185DEB" w:rsidRPr="00E852F9">
        <w:t xml:space="preserve"> different magnitude</w:t>
      </w:r>
      <w:r w:rsidR="00185DEB">
        <w:t>.</w:t>
      </w:r>
      <w:r>
        <w:t xml:space="preserve"> To </w:t>
      </w:r>
      <w:r w:rsidR="00494412">
        <w:t>assess the effects of potential mismatch between control and treated pixels on the accuracy of different methods, we generated three different scenarios</w:t>
      </w:r>
      <w:r w:rsidR="0009252C">
        <w:t xml:space="preserve"> (Fig. </w:t>
      </w:r>
      <w:r w:rsidR="00493C57">
        <w:t>2</w:t>
      </w:r>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5B50DB71"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w:t>
      </w:r>
      <w:r w:rsidR="00F53C80">
        <w:t>T</w:t>
      </w:r>
      <w:r w:rsidR="00072C4F">
        <w:t xml:space="preserve">able </w:t>
      </w:r>
      <w:r w:rsidR="00F53C80">
        <w:t>1</w:t>
      </w:r>
      <w:r w:rsidR="00072C4F">
        <w:t>). We assessed error</w:t>
      </w:r>
      <w:r w:rsidR="00B85105">
        <w:t>s</w:t>
      </w:r>
      <w:r w:rsidR="00072C4F">
        <w:t xml:space="preserve"> as the absolute difference between the ‘true’ </w:t>
      </w:r>
      <w:r w:rsidR="00F4672C">
        <w:t xml:space="preserve">simulated </w:t>
      </w:r>
      <w:r w:rsidR="00072C4F">
        <w:t>treatment effect</w:t>
      </w:r>
      <w:r w:rsidR="00F4672C">
        <w:t xml:space="preserve"> (</w:t>
      </w:r>
      <w:r w:rsidR="00B85105">
        <w:t xml:space="preserve">‘Treatment’ in Fig </w:t>
      </w:r>
      <w:r w:rsidR="00493C57">
        <w:t>1</w:t>
      </w:r>
      <w:r w:rsidR="00B85105">
        <w:t>)</w:t>
      </w:r>
      <w:r w:rsidR="00072C4F">
        <w:t xml:space="preserve"> and treatment effect</w:t>
      </w:r>
      <w:r w:rsidR="00B85105">
        <w:t>s estimated by various methods,</w:t>
      </w:r>
      <w:r w:rsidR="00072C4F">
        <w:t xml:space="preserve"> </w:t>
      </w:r>
      <w:r w:rsidR="00B85105">
        <w:t xml:space="preserve">at each point in </w:t>
      </w:r>
      <w:r w:rsidR="00072C4F">
        <w:t xml:space="preserve">the </w:t>
      </w:r>
      <w:r w:rsidR="00C438A0">
        <w:t>post-treatment time period</w:t>
      </w:r>
      <w:r w:rsidR="00671F1E">
        <w:t xml:space="preserve"> for each simulation</w:t>
      </w:r>
      <w:r w:rsidR="00072C4F">
        <w:t xml:space="preserve">. For methods which provided confidence intervals we also assessed </w:t>
      </w:r>
      <w:r w:rsidR="00B85105">
        <w:t xml:space="preserve">sensitivity by counting </w:t>
      </w:r>
      <w:r w:rsidR="00072C4F">
        <w:t>whether estimated treatment effect intervals overlapped zero</w:t>
      </w:r>
      <w:r w:rsidR="00B85105">
        <w:t xml:space="preserve"> at each point in the post-treatment timeseries.</w:t>
      </w:r>
      <w:r w:rsidR="0031262D">
        <w:t xml:space="preserve"> </w:t>
      </w:r>
      <w:commentRangeStart w:id="16"/>
      <w:r w:rsidR="0031262D">
        <w:t xml:space="preserve">Details for each method are supplied in APPENDIX and simulation code is hosted at </w:t>
      </w:r>
      <w:hyperlink r:id="rId11" w:history="1">
        <w:r w:rsidR="00671F1E">
          <w:rPr>
            <w:rStyle w:val="Hyperlink"/>
          </w:rPr>
          <w:t>https://github.com/fickse/ssim</w:t>
        </w:r>
      </w:hyperlink>
      <w:r w:rsidR="0031262D">
        <w:t xml:space="preserve">. </w:t>
      </w:r>
      <w:commentRangeEnd w:id="16"/>
      <w:r w:rsidR="0003324A">
        <w:rPr>
          <w:rStyle w:val="CommentReference"/>
          <w:rFonts w:ascii="Times New Roman" w:hAnsi="Times New Roman"/>
        </w:rPr>
        <w:commentReference w:id="16"/>
      </w:r>
    </w:p>
    <w:p w14:paraId="32C032BD" w14:textId="77777777" w:rsidR="003715AA" w:rsidRDefault="00BF276D" w:rsidP="003715AA">
      <w:pPr>
        <w:pStyle w:val="Heading2"/>
      </w:pPr>
      <w:r>
        <w:t>Case Study</w:t>
      </w:r>
    </w:p>
    <w:p w14:paraId="35DDC331" w14:textId="3D500352"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w:t>
      </w:r>
      <w:r w:rsidRPr="00F023CC">
        <w:rPr>
          <w:i/>
        </w:rPr>
        <w:t>Pinus edulis</w:t>
      </w:r>
      <w:r>
        <w:t>) and Juniper (</w:t>
      </w:r>
      <w:proofErr w:type="spellStart"/>
      <w:r w:rsidRPr="00F023CC">
        <w:rPr>
          <w:i/>
        </w:rPr>
        <w:t>Juniperus</w:t>
      </w:r>
      <w:proofErr w:type="spellEnd"/>
      <w:r w:rsidRPr="00F023CC">
        <w:rPr>
          <w:i/>
        </w:rPr>
        <w:t xml:space="preserve"> </w:t>
      </w:r>
      <w:proofErr w:type="spellStart"/>
      <w:r w:rsidRPr="00F023CC">
        <w:rPr>
          <w:i/>
        </w:rPr>
        <w:t>osteosperma</w:t>
      </w:r>
      <w:proofErr w:type="spellEnd"/>
      <w:r>
        <w:t>) trees</w:t>
      </w:r>
      <w:r w:rsidR="001135AA">
        <w:t xml:space="preserve"> over a </w:t>
      </w:r>
      <w:r w:rsidR="00B059BA">
        <w:t>750</w:t>
      </w:r>
      <w:r w:rsidR="0056301B">
        <w:t xml:space="preserve"> </w:t>
      </w:r>
      <w:r w:rsidR="001135AA">
        <w:t>ha</w:t>
      </w:r>
      <w:r w:rsidR="0056301B">
        <w:t xml:space="preserve"> treatment </w:t>
      </w:r>
      <w:r w:rsidR="0056301B">
        <w:lastRenderedPageBreak/>
        <w:t>area</w:t>
      </w:r>
      <w:r w:rsidR="009D0FED">
        <w:t xml:space="preserve"> (details in Karl et al. 2014 and </w:t>
      </w:r>
      <w:proofErr w:type="spellStart"/>
      <w:r w:rsidR="009D0FED">
        <w:t>Gillan</w:t>
      </w:r>
      <w:proofErr w:type="spellEnd"/>
      <w:r w:rsidR="009D0FED">
        <w:t xml:space="preserve"> et al. 2016)</w:t>
      </w:r>
      <w:r w:rsidR="001135AA">
        <w:t>.</w:t>
      </w:r>
      <w:r w:rsidR="0056301B">
        <w:t xml:space="preserve"> </w:t>
      </w:r>
      <w:r w:rsidR="00CB4A9C">
        <w:t>There is some contention around the</w:t>
      </w:r>
      <w:r w:rsidR="004F1B86">
        <w:t xml:space="preserve"> long-term</w:t>
      </w:r>
      <w:r w:rsidR="00CB4A9C">
        <w:t xml:space="preserve"> effectiveness of such treatments, as well as potential erosion risks from increased exposure of bare ground following treatment</w:t>
      </w:r>
      <w:r w:rsidR="00F023CC">
        <w:t xml:space="preserve"> </w:t>
      </w:r>
      <w:r w:rsidR="00F023CC">
        <w:fldChar w:fldCharType="begin"/>
      </w:r>
      <w:r w:rsidR="00F023CC">
        <w:instrText xml:space="preserve"> ADDIN ZOTERO_ITEM CSL_CITATION {"citationID":"FxwP55xm","properties":{"formattedCitation":"(Archer et al. 2011, Gillan et al. 2016)","plainCitation":"(Archer et al. 2011, Gillan et al. 2016)"},"citationItems":[{"id":5057,"uris":["http://zotero.org/users/708961/items/AMAF97YN"],"uri":["http://zotero.org/users/708961/items/AMAF97YN"],"itemData":{"id":5057,"type":"article-journal","title":"Brush management as a rangeland conservation strategy: a critical evaluation","container-title":"Conservation benefits of rangeland practices: assessment, recommendations, and knowledge gaps’.(Ed. DD Briske) pp","page":"105–170","author":[{"family":"Archer","given":"SR"},{"family":"Davies","given":"Kirk W"},{"family":"Fulbright","given":"Timothy E"},{"family":"McDaniel","given":"Kirk C"},{"family":"Wilcox","given":"Bradford P"},{"family":"Predick","given":"KI"},{"family":"Briske","given":"DD"}],"issued":{"date-parts":[["2011"]]}}},{"id":5079,"uris":["http://zotero.org/users/708961/items/XTTR8PFX"],"uri":["http://zotero.org/users/708961/items/XTTR8PFX"],"itemData":{"id":5079,"type":"article-journal","title":"Spatially explicit rangeland erosion monitoring using high-resolution digital aerial imagery","container-title":"Rangeland Ecology &amp; Management","page":"95–107","volume":"69","issue":"2","author":[{"family":"Gillan","given":"Jeffrey K"},{"family":"Karl","given":"Jason W"},{"family":"Barger","given":"Nichole N"},{"family":"Elaksher","given":"Ahmed"},{"family":"Duniway","given":"Michael C"}],"issued":{"date-parts":[["2016"]]}}}],"schema":"https://github.com/citation-style-language/schema/raw/master/csl-citation.json"} </w:instrText>
      </w:r>
      <w:r w:rsidR="00F023CC">
        <w:fldChar w:fldCharType="separate"/>
      </w:r>
      <w:r w:rsidR="00F023CC" w:rsidRPr="00F023CC">
        <w:rPr>
          <w:rFonts w:ascii="Calibri" w:hAnsi="Calibri" w:cs="Calibri"/>
        </w:rPr>
        <w:t>(Archer et al. 2011, Gillan et al. 2016)</w:t>
      </w:r>
      <w:r w:rsidR="00F023CC">
        <w:fldChar w:fldCharType="end"/>
      </w:r>
      <w:r w:rsidR="00CB4A9C">
        <w:t>.</w:t>
      </w:r>
    </w:p>
    <w:p w14:paraId="12675D9F" w14:textId="3021E96B" w:rsidR="008662D6" w:rsidRDefault="009D0FED" w:rsidP="005D675A">
      <w:pPr>
        <w:spacing w:line="480" w:lineRule="auto"/>
      </w:pPr>
      <w:r>
        <w:t xml:space="preserve">Within a designated section of the broader treated area, </w:t>
      </w:r>
      <w:r w:rsidR="008662D6">
        <w:t>three</w:t>
      </w:r>
      <w:r>
        <w:t xml:space="preserve"> types</w:t>
      </w:r>
      <w:r w:rsidR="00B76794">
        <w:t xml:space="preserve"> of</w:t>
      </w:r>
      <w:r>
        <w:t xml:space="preserve"> brush-clearing methods were applied in distinct </w:t>
      </w:r>
      <w:r w:rsidR="004D5D8C">
        <w:t xml:space="preserve">zones </w:t>
      </w:r>
      <w:r>
        <w:t xml:space="preserve">(fig </w:t>
      </w:r>
      <w:r w:rsidR="00493C57">
        <w:t>5</w:t>
      </w:r>
      <w:r>
        <w:t>):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w:t>
      </w:r>
      <w:r w:rsidR="00E31829">
        <w:t>-</w:t>
      </w:r>
      <w:r w:rsidR="008662D6">
        <w:t xml:space="preserv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t>
      </w:r>
      <w:r w:rsidR="004D5D8C">
        <w:t>https://</w:t>
      </w:r>
      <w:r w:rsidR="00B41B84">
        <w:t>wri.utah.gov</w:t>
      </w:r>
      <w:r w:rsidR="004D5D8C">
        <w:t>/wri/</w:t>
      </w:r>
      <w:r w:rsidR="00B41B84">
        <w:t>).</w:t>
      </w:r>
    </w:p>
    <w:p w14:paraId="227F51E3" w14:textId="544A1B94" w:rsidR="00CE0EDE" w:rsidRDefault="008662D6" w:rsidP="005D675A">
      <w:pPr>
        <w:spacing w:line="480" w:lineRule="auto"/>
      </w:pPr>
      <w:r>
        <w:t xml:space="preserve">We assessed treatment effects based on the Soil Adjusted Total Vegetative Index (SATVI ; </w:t>
      </w:r>
      <w:r w:rsidR="00B7456B" w:rsidRPr="0047156F">
        <w:fldChar w:fldCharType="begin"/>
      </w:r>
      <w:r w:rsidR="00826C31">
        <w:instrText xml:space="preserve"> ADDIN ZOTERO_ITEM CSL_CITATION {"citationID":"a2ig11fjcla","properties":{"formattedCitation":"(Marsett et al. 2006)","plainCitation":"(Marsett et al. 2006)"},"citationItems":[{"id":5090,"uris":["http://zotero.org/users/708961/items/PW6BRXJQ"],"uri":["http://zotero.org/users/708961/items/PW6BRXJQ"],"itemData":{"id":5090,"type":"article-journal","title":"Remote sensing for grassland management in the arid southwest","container-title":"Rangeland Ecology &amp; Management","page":"530–540","volume":"59","issue":"5","author":[{"family":"Marsett","given":"Robert C"},{"family":"Qi","given":"Jiaguo"},{"family":"Heilman","given":"Philip"},{"family":"Biedenbender","given":"Sharon H"},{"family":"Watson","given":"M Carolyn"},{"family":"Amer","given":"Saud"},{"family":"Weltz","given":"Mark"},{"family":"Goodrich","given":"David"},{"family":"Marsett","given":"Roseann"}],"issued":{"date-parts":[["2006"]]}}}],"schema":"https://github.com/citation-style-language/schema/raw/master/csl-citation.json"} </w:instrText>
      </w:r>
      <w:r w:rsidR="00B7456B" w:rsidRPr="0047156F">
        <w:fldChar w:fldCharType="separate"/>
      </w:r>
      <w:r w:rsidR="00826C31" w:rsidRPr="00826C31">
        <w:rPr>
          <w:rFonts w:ascii="Calibri" w:hAnsi="Calibri" w:cs="Calibri"/>
        </w:rPr>
        <w:t>Marsett et al. 2006)</w:t>
      </w:r>
      <w:r w:rsidR="00B7456B" w:rsidRPr="0047156F">
        <w:fldChar w:fldCharType="end"/>
      </w:r>
      <w:r w:rsidRPr="0047156F">
        <w:t>,</w:t>
      </w:r>
      <w:r>
        <w:t xml:space="preserve"> which has been shown to accurately reflect total vegetative cover</w:t>
      </w:r>
      <w:r w:rsidR="00CE0EDE">
        <w:t xml:space="preserve"> </w:t>
      </w:r>
      <w:r w:rsidR="004F1B86">
        <w:t>in the region of the case study</w:t>
      </w:r>
      <w:r w:rsidR="00B76794">
        <w:t xml:space="preserve"> </w:t>
      </w:r>
      <w:r w:rsidR="00793347">
        <w:fldChar w:fldCharType="begin"/>
      </w:r>
      <w:r w:rsidR="00826C31">
        <w:instrText xml:space="preserve"> ADDIN ZOTERO_ITEM CSL_CITATION {"citationID":"apadvvtmf3","properties":{"formattedCitation":"(Poitras et al. 2018)","plainCitation":"(Poitras et al. 2018)"},"citationItems":[{"id":1506,"uris":["http://zotero.org/users/708961/items/6M5RGXVA"],"uri":["http://zotero.org/users/708961/items/6M5RGXVA"],"itemData":{"id":1506,"type":"article-journal","title":"Identifying optimal remotely-sensed variables for ecosystem monitoring in Colorado Plateau drylands","container-title":"Journal of Arid Environments","page":"76-87","volume":"153","source":"Crossref","DOI":"10.1016/j.jaridenv.2017.12.008","ISSN":"01401963","language":"en","author":[{"family":"Poitras","given":"Travis B."},{"family":"Villarreal","given":"Miguel L."},{"family":"Waller","given":"Eric K."},{"family":"Nauman","given":"Travis W."},{"family":"Miller","given":"Mark E."},{"family":"Duniway","given":"Michael C."}],"issued":{"date-parts":[["2018",6]]}}}],"schema":"https://github.com/citation-style-language/schema/raw/master/csl-citation.json"} </w:instrText>
      </w:r>
      <w:r w:rsidR="00793347">
        <w:fldChar w:fldCharType="separate"/>
      </w:r>
      <w:r w:rsidR="00826C31" w:rsidRPr="00826C31">
        <w:rPr>
          <w:rFonts w:ascii="Calibri" w:hAnsi="Calibri" w:cs="Calibri"/>
        </w:rPr>
        <w:t>(Poitras et al. 2018)</w:t>
      </w:r>
      <w:r w:rsidR="00793347">
        <w:fldChar w:fldCharType="end"/>
      </w:r>
      <w:r w:rsidR="00B76794">
        <w:t xml:space="preserve"> </w:t>
      </w:r>
      <w:r w:rsidR="00CE0EDE">
        <w:t xml:space="preserve">. We calculated </w:t>
      </w:r>
      <w:r w:rsidR="00CF0B51">
        <w:t>SATVI</w:t>
      </w:r>
      <w:r w:rsidR="00CE0EDE">
        <w:t xml:space="preserve"> as</w:t>
      </w:r>
      <w:r w:rsidR="00B76794">
        <w:t>:</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155D1DEA" w:rsidR="00CE0EDE" w:rsidRDefault="00CE0EDE" w:rsidP="005D675A">
      <w:pPr>
        <w:spacing w:line="480" w:lineRule="auto"/>
      </w:pPr>
      <w:r>
        <w:t xml:space="preserve">using </w:t>
      </w:r>
      <w:r w:rsidR="00C71AF1">
        <w:t>a timeseries of</w:t>
      </w:r>
      <w:r>
        <w:t xml:space="preserve"> images from the </w:t>
      </w:r>
      <w:r w:rsidR="00B76794">
        <w:t>L</w:t>
      </w:r>
      <w:r>
        <w:t xml:space="preserve">andsat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r w:rsidR="00B76794">
        <w:t>L</w:t>
      </w:r>
      <w:r>
        <w:t xml:space="preserve">andsat 5 for years between 1984 and 2011, </w:t>
      </w:r>
      <w:r w:rsidR="004F1B86">
        <w:t>L</w:t>
      </w:r>
      <w:r>
        <w:t xml:space="preserve">andsat 7 for 2012, and </w:t>
      </w:r>
      <w:r w:rsidR="004F1B86">
        <w:t>L</w:t>
      </w:r>
      <w:r>
        <w:t>andsat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B76794">
        <w:t xml:space="preserve"> different</w:t>
      </w:r>
      <w:r w:rsidR="00C438A0">
        <w:t xml:space="preserve"> </w:t>
      </w:r>
      <w:r w:rsidR="004F1B86">
        <w:t>L</w:t>
      </w:r>
      <w:r w:rsidR="00C438A0">
        <w:t>andsat products to a standard reflectance or subject</w:t>
      </w:r>
      <w:r w:rsidR="00C71AF1">
        <w:t>ing</w:t>
      </w:r>
      <w:r w:rsidR="00C438A0">
        <w:t xml:space="preserve"> images to cloud-masking algorithms. </w:t>
      </w:r>
      <w:r w:rsidR="00C71AF1">
        <w:t xml:space="preserve">We used tier-1 surface reflectance products from all satellites, compiled using </w:t>
      </w:r>
      <w:del w:id="17" w:author="Michael Koontz" w:date="2020-03-31T15:13:00Z">
        <w:r w:rsidR="00C71AF1" w:rsidDel="000F1896">
          <w:delText xml:space="preserve">google </w:delText>
        </w:r>
      </w:del>
      <w:ins w:id="18" w:author="Michael Koontz" w:date="2020-03-31T15:13:00Z">
        <w:r w:rsidR="000F1896">
          <w:t>G</w:t>
        </w:r>
        <w:r w:rsidR="000F1896">
          <w:t xml:space="preserve">oogle </w:t>
        </w:r>
      </w:ins>
      <w:del w:id="19" w:author="Michael Koontz" w:date="2020-03-31T15:13:00Z">
        <w:r w:rsidR="00C71AF1" w:rsidDel="000F1896">
          <w:delText xml:space="preserve">earth </w:delText>
        </w:r>
      </w:del>
      <w:ins w:id="20" w:author="Michael Koontz" w:date="2020-03-31T15:13:00Z">
        <w:r w:rsidR="000F1896">
          <w:t>E</w:t>
        </w:r>
        <w:r w:rsidR="000F1896">
          <w:t xml:space="preserve">arth </w:t>
        </w:r>
      </w:ins>
      <w:del w:id="21" w:author="Michael Koontz" w:date="2020-03-31T15:13:00Z">
        <w:r w:rsidR="00C71AF1" w:rsidDel="000F1896">
          <w:delText xml:space="preserve">engine </w:delText>
        </w:r>
      </w:del>
      <w:ins w:id="22" w:author="Michael Koontz" w:date="2020-03-31T15:13:00Z">
        <w:r w:rsidR="000F1896">
          <w:t>E</w:t>
        </w:r>
        <w:r w:rsidR="000F1896">
          <w:t xml:space="preserve">ngine </w:t>
        </w:r>
      </w:ins>
      <w:r w:rsidR="004F1B86">
        <w:fldChar w:fldCharType="begin"/>
      </w:r>
      <w:r w:rsidR="00826C31">
        <w:instrText xml:space="preserve"> ADDIN ZOTERO_ITEM CSL_CITATION {"citationID":"a9j4btb2jk","properties":{"formattedCitation":"(Gorelick et al. 2017)","plainCitation":"(Gorelick et al. 2017)"},"citationItems":[{"id":1498,"uris":["http://zotero.org/users/708961/items/DAKSZDUU"],"uri":["http://zotero.org/users/708961/items/DAKSZDUU"],"itemData":{"id":1498,"type":"article-journal","title":"Google Earth Engine: Planetary-scale geospatial analysis for everyone","container-title":"Remote Sensing of Environment","page":"18–27","volume":"202","source":"Google Scholar","shortTitle":"Google Earth Engine","author":[{"family":"Gorelick","given":"Noel"},{"family":"Hancher","given":"Matt"},{"family":"Dixon","given":"Mike"},{"family":"Ilyushchenko","given":"Simon"},{"family":"Thau","given":"David"},{"family":"Moore","given":"Rebecca"}],"issued":{"date-parts":[["2017"]]}}}],"schema":"https://github.com/citation-style-language/schema/raw/master/csl-citation.json"} </w:instrText>
      </w:r>
      <w:r w:rsidR="004F1B86">
        <w:fldChar w:fldCharType="separate"/>
      </w:r>
      <w:r w:rsidR="00826C31" w:rsidRPr="00826C31">
        <w:rPr>
          <w:rFonts w:ascii="Calibri" w:hAnsi="Calibri" w:cs="Calibri"/>
        </w:rPr>
        <w:t>(Gorelick et al. 2017)</w:t>
      </w:r>
      <w:r w:rsidR="004F1B86">
        <w:fldChar w:fldCharType="end"/>
      </w:r>
      <w:r w:rsidR="009F72A1">
        <w:t xml:space="preserve">. </w:t>
      </w:r>
      <w:r w:rsidR="00C438A0">
        <w:t xml:space="preserve"> </w:t>
      </w:r>
      <w:r>
        <w:t xml:space="preserve"> </w:t>
      </w:r>
    </w:p>
    <w:p w14:paraId="7297AF5C" w14:textId="1781CC07"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w:t>
      </w:r>
      <w:r w:rsidR="00F86A43">
        <w:t>and Duniway</w:t>
      </w:r>
      <w:r>
        <w:t xml:space="preserve"> (</w:t>
      </w:r>
      <w:r w:rsidR="00F86A43">
        <w:t>2016</w:t>
      </w:r>
      <w:r>
        <w:t>)</w:t>
      </w:r>
      <w:r w:rsidR="009F72A1">
        <w:t xml:space="preserve">. Briefly, within a search radius of 3 km surrounding the perimeter of the </w:t>
      </w:r>
      <w:r w:rsidR="009F72A1">
        <w:lastRenderedPageBreak/>
        <w:t>treated area</w:t>
      </w:r>
      <w:r w:rsidR="007F70E9">
        <w:t xml:space="preserve">, </w:t>
      </w:r>
      <w:r w:rsidR="009F72A1">
        <w:t>we first performed a ‘masking’ operation, removing from consideration any pixels known to be part of another treatment</w:t>
      </w:r>
      <w:r w:rsidR="004D5D8C">
        <w:t xml:space="preserve"> or within 90 m of the focal treatment boundary, </w:t>
      </w:r>
      <w:r w:rsidR="009F72A1">
        <w:t xml:space="preserve">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 xml:space="preserve">to those with similar salinity </w:t>
      </w:r>
      <w:r w:rsidR="009B3235">
        <w:t>(+- 5%) measured</w:t>
      </w:r>
      <w:r w:rsidR="00E05E1C">
        <w:t xml:space="preserve"> as saturated paste soil electrical conductivity</w:t>
      </w:r>
      <w:r w:rsidR="00D6223E">
        <w:t xml:space="preserve"> </w:t>
      </w:r>
      <w:r w:rsidR="009F72A1">
        <w:t xml:space="preserve">and </w:t>
      </w:r>
      <w:r w:rsidR="008832FA">
        <w:t xml:space="preserve">particle size in the control section classification </w:t>
      </w:r>
      <w:r w:rsidR="00804251">
        <w:fldChar w:fldCharType="begin"/>
      </w:r>
      <w:r w:rsidR="00804251">
        <w:instrText xml:space="preserve"> ADDIN ZOTERO_ITEM CSL_CITATION {"citationID":"a1a8cvvga3r","properties":{"formattedCitation":"(Soil Survery Staff 2010)","plainCitation":"(Soil Survery Staff 2010)"},"citationItems":[{"id":5189,"uris":["http://zotero.org/users/708961/items/XASQD6L7"],"uri":["http://zotero.org/users/708961/items/XASQD6L7"],"itemData":{"id":5189,"type":"book","title":"Keys to Soil Taxonomy","publisher":"United States Department of Agriculture, Natural Resources Conservation Service","publisher-place":"Washington, DC","edition":"11th Edition.","event-place":"Washington, DC","author":[{"family":"Soil Survery Staff","given":""}],"issued":{"date-parts":[["2010"]]}}}],"schema":"https://github.com/citation-style-language/schema/raw/master/csl-citation.json"} </w:instrText>
      </w:r>
      <w:r w:rsidR="00804251">
        <w:fldChar w:fldCharType="separate"/>
      </w:r>
      <w:r w:rsidR="00804251" w:rsidRPr="00804251">
        <w:rPr>
          <w:rFonts w:ascii="Calibri" w:hAnsi="Calibri" w:cs="Calibri"/>
        </w:rPr>
        <w:t>(Soil Survery Staff 2010)</w:t>
      </w:r>
      <w:r w:rsidR="00804251">
        <w:fldChar w:fldCharType="end"/>
      </w:r>
      <w:r w:rsidR="009F72A1">
        <w:t xml:space="preserve"> </w:t>
      </w:r>
      <w:r w:rsidR="007F70E9">
        <w:t>to the focal treated pixel</w:t>
      </w:r>
      <w:r w:rsidR="009F72A1">
        <w:t xml:space="preserve"> </w:t>
      </w:r>
      <w:r w:rsidR="009F72A1">
        <w:fldChar w:fldCharType="begin"/>
      </w:r>
      <w:r w:rsidR="00826C31">
        <w:instrText xml:space="preserve"> ADDIN ZOTERO_ITEM CSL_CITATION {"citationID":"a2jnlh1e4e0","properties":{"formattedCitation":"(Nauman et al. 2019)","plainCitation":"(Nauman et al.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826C31" w:rsidRPr="00826C31">
        <w:rPr>
          <w:rFonts w:ascii="Calibri" w:hAnsi="Calibri" w:cs="Calibri"/>
        </w:rPr>
        <w:t>(Nauman et al. 2019)</w:t>
      </w:r>
      <w:r w:rsidR="009F72A1">
        <w:fldChar w:fldCharType="end"/>
      </w:r>
      <w:r w:rsidR="009F72A1">
        <w:t xml:space="preserve">. </w:t>
      </w:r>
      <w:r w:rsidR="006863C0">
        <w:rPr>
          <w:rFonts w:ascii="Calibri" w:hAnsi="Calibri" w:cs="Calibri"/>
          <w:color w:val="000000"/>
          <w:shd w:val="clear" w:color="auto" w:fill="FFFFFF"/>
        </w:rPr>
        <w:t>Restricting candidate reference locations by salinity and soil textur</w:t>
      </w:r>
      <w:r w:rsidR="008832FA">
        <w:rPr>
          <w:rFonts w:ascii="Calibri" w:hAnsi="Calibri" w:cs="Calibri"/>
          <w:color w:val="000000"/>
          <w:shd w:val="clear" w:color="auto" w:fill="FFFFFF"/>
        </w:rPr>
        <w:t>al class</w:t>
      </w:r>
      <w:r w:rsidR="006863C0">
        <w:rPr>
          <w:rFonts w:ascii="Calibri" w:hAnsi="Calibri" w:cs="Calibri"/>
          <w:color w:val="000000"/>
          <w:shd w:val="clear" w:color="auto" w:fill="FFFFFF"/>
        </w:rPr>
        <w:t xml:space="preserve"> was found to be an important step in this process, given the outsized role these variables play in determining ecological potential in these arid contexts (Nauman and Duniway 2016). </w:t>
      </w:r>
      <w:r w:rsidR="007F70E9">
        <w:t>From this subset, we selected the 100 most</w:t>
      </w:r>
      <w:r w:rsidR="00604C1F">
        <w:t>-</w:t>
      </w:r>
      <w:r w:rsidR="007F70E9">
        <w:t xml:space="preserve">similar pixels in the </w:t>
      </w:r>
      <w:r w:rsidR="006746AA">
        <w:t xml:space="preserve">pool of </w:t>
      </w:r>
      <w:r w:rsidR="007F70E9">
        <w:t xml:space="preserve">control </w:t>
      </w:r>
      <w:r w:rsidR="006746AA">
        <w:t>pixels</w:t>
      </w:r>
      <w:r w:rsidR="007F70E9">
        <w:t>, using</w:t>
      </w:r>
      <w:r w:rsidR="009F72A1">
        <w:t xml:space="preserve"> Gower</w:t>
      </w:r>
      <w:r w:rsidR="006746AA">
        <w:t>’s</w:t>
      </w:r>
      <w:r w:rsidR="009F72A1">
        <w:t xml:space="preserve"> distance </w:t>
      </w:r>
      <w:r w:rsidR="009F72A1">
        <w:fldChar w:fldCharType="begin"/>
      </w:r>
      <w:r w:rsidR="00826C31">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826C31" w:rsidRPr="00826C31">
        <w:rPr>
          <w:rFonts w:ascii="Calibri" w:hAnsi="Calibri" w:cs="Calibri"/>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w:t>
      </w:r>
      <w:r w:rsidR="00493C57">
        <w:t>(Table A1</w:t>
      </w:r>
      <w:r w:rsidR="009F72A1">
        <w:t>).</w:t>
      </w:r>
      <w:r w:rsidR="007F70E9">
        <w:t xml:space="preserve"> We estimated treatment effects using the same methods outlined in the simulation model exercise, for each pixel</w:t>
      </w:r>
      <w:r w:rsidR="00834C8A">
        <w:t xml:space="preserve">, </w:t>
      </w:r>
      <w:r w:rsidR="00D91B54">
        <w:t>considering all observations after</w:t>
      </w:r>
      <w:r w:rsidR="00834C8A">
        <w:t xml:space="preserve"> June 1, 2009</w:t>
      </w:r>
      <w:r w:rsidR="00D91B54">
        <w:t xml:space="preserve"> as post-treatment. </w:t>
      </w:r>
      <w:r w:rsidR="007F70E9">
        <w:t xml:space="preserve"> </w:t>
      </w:r>
      <w:r w:rsidR="009F72A1">
        <w:t xml:space="preserve"> </w:t>
      </w:r>
    </w:p>
    <w:p w14:paraId="402F5941" w14:textId="6B4DBF4E" w:rsidR="003715AA" w:rsidRDefault="00834C8A" w:rsidP="00834C8A">
      <w:pPr>
        <w:pStyle w:val="Heading1"/>
      </w:pPr>
      <w:r>
        <w:t>Results</w:t>
      </w:r>
    </w:p>
    <w:p w14:paraId="207E21C1" w14:textId="01D4DAA5" w:rsidR="00590FE4" w:rsidRPr="00590FE4" w:rsidRDefault="00172F31" w:rsidP="00F52D6F">
      <w:pPr>
        <w:pStyle w:val="Heading2"/>
      </w:pPr>
      <w:r>
        <w:t>Simulations</w:t>
      </w:r>
    </w:p>
    <w:p w14:paraId="0F7FF14F" w14:textId="364C517C" w:rsidR="0047725F" w:rsidRDefault="0047725F" w:rsidP="005D675A">
      <w:pPr>
        <w:spacing w:line="480" w:lineRule="auto"/>
      </w:pPr>
      <w:r>
        <w:t xml:space="preserve">In simulations, </w:t>
      </w:r>
      <w:r w:rsidR="00B76794">
        <w:t>absolute point-wise errors</w:t>
      </w:r>
      <w:r w:rsidR="007F29C8">
        <w:t xml:space="preserve"> 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r w:rsidR="00493C57">
        <w:t>3</w:t>
      </w:r>
      <w:r>
        <w:t>, top row).</w:t>
      </w:r>
      <w:r w:rsidR="007F29C8">
        <w:t xml:space="preserve"> </w:t>
      </w:r>
    </w:p>
    <w:p w14:paraId="53D70674" w14:textId="77B737B5" w:rsidR="007F29C8" w:rsidRDefault="0047725F" w:rsidP="005D675A">
      <w:pPr>
        <w:spacing w:line="480" w:lineRule="auto"/>
      </w:pPr>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r w:rsidR="00493C57">
        <w:t>3</w:t>
      </w:r>
      <w:r w:rsidR="00C969F2">
        <w:t>, middle row)</w:t>
      </w:r>
      <w:r>
        <w:t xml:space="preserve">. </w:t>
      </w:r>
      <w:r w:rsidR="00C969F2">
        <w:t xml:space="preserve">The </w:t>
      </w:r>
      <w:proofErr w:type="spellStart"/>
      <w:r w:rsidR="00C969F2">
        <w:t>CausalImpact</w:t>
      </w:r>
      <w:proofErr w:type="spellEnd"/>
      <w:r w:rsidR="00C969F2">
        <w:t xml:space="preserve"> synthetic control method needed only </w:t>
      </w:r>
      <w:r w:rsidR="00C969F2">
        <w:lastRenderedPageBreak/>
        <w:t xml:space="preserve">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r w:rsidR="005D17A5">
        <w:t>DiD</w:t>
      </w:r>
      <w:proofErr w:type="spell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677B175"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r w:rsidR="00493C57">
        <w:t>3</w:t>
      </w:r>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60335E39" w:rsidR="00CB00C7" w:rsidRDefault="00CB00C7" w:rsidP="005D675A">
      <w:pPr>
        <w:spacing w:line="480" w:lineRule="auto"/>
      </w:pPr>
      <w:r>
        <w:t xml:space="preserve">In most cases, increases in signal-to-noise ratio (effect size / </w:t>
      </w:r>
      <w:proofErr w:type="spellStart"/>
      <w:r>
        <w:t>s.d.</w:t>
      </w:r>
      <w:proofErr w:type="spellEnd"/>
      <w:r>
        <w:t xml:space="preserve"> of random noise) led to marginal reductions in error (Figure </w:t>
      </w:r>
      <w:r w:rsidR="00493C57">
        <w:t>3</w:t>
      </w:r>
      <w:r>
        <w:t>)</w:t>
      </w:r>
      <w:r w:rsidR="00F3006E">
        <w:t xml:space="preserve">, particularly after signal magnitude reached 10 – 50 % of the average variation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r w:rsidR="00493C57">
        <w:t>A2</w:t>
      </w:r>
      <w:r w:rsidR="00F3006E">
        <w:t xml:space="preserve">). </w:t>
      </w:r>
      <w:r w:rsidR="00987A97">
        <w:t xml:space="preserve"> </w:t>
      </w:r>
      <w:r>
        <w:t xml:space="preserve"> </w:t>
      </w:r>
    </w:p>
    <w:p w14:paraId="45EE3034" w14:textId="73181304"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r w:rsidR="00493C57">
        <w:t>4</w:t>
      </w:r>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r w:rsidR="00493C57">
        <w:t>4</w:t>
      </w:r>
      <w:r w:rsidR="003926AD">
        <w:t xml:space="preserve">). </w:t>
      </w:r>
      <w:r w:rsidR="00935995">
        <w:t xml:space="preserve">Even when the signal-to-noise ratio was high and confounding relatively low, approximately 50% of the true effects were determined to be significantly different from zero. </w:t>
      </w:r>
      <w:r w:rsidR="00E004AE">
        <w:t xml:space="preserve">Both </w:t>
      </w:r>
      <w:proofErr w:type="spellStart"/>
      <w:r w:rsidR="00E004AE">
        <w:t>DiD</w:t>
      </w:r>
      <w:proofErr w:type="spellEnd"/>
      <w:r w:rsidR="00E004AE">
        <w:t xml:space="preserve"> and</w:t>
      </w:r>
      <w:r w:rsidR="00935995">
        <w:t xml:space="preserve"> </w:t>
      </w:r>
      <w:proofErr w:type="spellStart"/>
      <w:r w:rsidR="006D3A18">
        <w:t>gsynth</w:t>
      </w:r>
      <w:proofErr w:type="spellEnd"/>
      <w:r w:rsidR="00935995">
        <w:t xml:space="preserve"> method </w:t>
      </w:r>
      <w:r w:rsidR="00E004AE">
        <w:t xml:space="preserve">tended to have smaller confidence intervals, which resulted in more frequent ‘significant’ treatment effects but also erroneously significant effects when the treatment effect </w:t>
      </w:r>
      <w:r w:rsidR="0023563C">
        <w:t>was negligible</w:t>
      </w:r>
      <w:r w:rsidR="00E004AE">
        <w:t xml:space="preserve"> (fig </w:t>
      </w:r>
      <w:r w:rsidR="00493C57">
        <w:t>4</w:t>
      </w:r>
      <w:r w:rsidR="00E004AE">
        <w:t xml:space="preserve">). </w:t>
      </w:r>
      <w:r w:rsidR="0090723A">
        <w:t>The p</w:t>
      </w:r>
      <w:r w:rsidR="00E004AE">
        <w:t xml:space="preserve">rediction intervals for both </w:t>
      </w:r>
      <w:proofErr w:type="spellStart"/>
      <w:r w:rsidR="00E004AE">
        <w:t>DiD</w:t>
      </w:r>
      <w:proofErr w:type="spellEnd"/>
      <w:r w:rsidR="00E004AE">
        <w:t xml:space="preserve"> and </w:t>
      </w:r>
      <w:proofErr w:type="spellStart"/>
      <w:r w:rsidR="00E004AE">
        <w:t>gsynth</w:t>
      </w:r>
      <w:proofErr w:type="spellEnd"/>
      <w:r w:rsidR="00E004AE">
        <w:t xml:space="preserve"> did </w:t>
      </w:r>
      <w:r w:rsidR="0090723A">
        <w:t>appear to reflect</w:t>
      </w:r>
      <w:r w:rsidR="00E004AE">
        <w:t xml:space="preserve"> greater uncertainty in cases where the control populations were perfectly mismatched to treatment (Fig </w:t>
      </w:r>
      <w:r w:rsidR="00493C57">
        <w:t>4</w:t>
      </w:r>
      <w:r w:rsidR="00E004AE">
        <w:t xml:space="preserve"> bottom row),</w:t>
      </w:r>
      <w:r w:rsidR="0090723A">
        <w:t xml:space="preserve"> remaining relatively narrow. This</w:t>
      </w:r>
      <w:r w:rsidR="00E004AE">
        <w:t xml:space="preserve"> </w:t>
      </w:r>
      <w:r w:rsidR="0090723A">
        <w:t xml:space="preserve">may have </w:t>
      </w:r>
      <w:r w:rsidR="0090723A">
        <w:lastRenderedPageBreak/>
        <w:t>been</w:t>
      </w:r>
      <w:r w:rsidR="00E004AE">
        <w:t xml:space="preserve"> driven by the inability of either method to account for the differing </w:t>
      </w:r>
      <w:r w:rsidR="0067288B">
        <w:t>seasonal</w:t>
      </w:r>
      <w:r w:rsidR="00E004AE">
        <w:t xml:space="preserve"> signal </w:t>
      </w:r>
      <w:r w:rsidR="0067288B">
        <w:t xml:space="preserve">in the control populations (e.g. Fig </w:t>
      </w:r>
      <w:r w:rsidR="00493C57">
        <w:t>2</w:t>
      </w:r>
      <w:r w:rsidR="0067288B">
        <w:t xml:space="preserve"> right column).</w:t>
      </w:r>
    </w:p>
    <w:p w14:paraId="1B67923E" w14:textId="06D65DF2" w:rsidR="00523B89" w:rsidRPr="00523B89" w:rsidRDefault="006A7551" w:rsidP="00A8289F">
      <w:pPr>
        <w:pStyle w:val="Heading2"/>
      </w:pPr>
      <w:r>
        <w:t>Case Study</w:t>
      </w:r>
    </w:p>
    <w:p w14:paraId="40A2AF16" w14:textId="2777026B" w:rsidR="001F56B2" w:rsidRDefault="00940A18" w:rsidP="005D675A">
      <w:pPr>
        <w:spacing w:line="480" w:lineRule="auto"/>
      </w:pPr>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r w:rsidR="00493C57">
        <w:t>6</w:t>
      </w:r>
      <w:r w:rsidR="00591F9B">
        <w:t>)</w:t>
      </w:r>
      <w:r w:rsidR="00850011">
        <w:t xml:space="preserve">, </w:t>
      </w:r>
      <w:r w:rsidR="00720796">
        <w:t xml:space="preserve">all of which </w:t>
      </w:r>
      <w:r w:rsidR="00850011">
        <w:t>providing greater discrimination among treatment types than BFAST</w:t>
      </w:r>
      <w:r w:rsidR="00591F9B">
        <w:t xml:space="preserve">. The pixel-level estimates were heterogeneous within treatment areas (Fig </w:t>
      </w:r>
      <w:r w:rsidR="00493C57">
        <w:t>5</w:t>
      </w:r>
      <w:r w:rsidR="00591F9B">
        <w:t xml:space="preserve">, panel D; Fig. </w:t>
      </w:r>
      <w:r w:rsidR="00493C57">
        <w:t>6</w:t>
      </w:r>
      <w:r w:rsidR="00591F9B">
        <w:t xml:space="preserve">), with some pixels having greater treatment effects than others. This can be visualized in certain regions of the mastication treatment (Fig </w:t>
      </w:r>
      <w:r w:rsidR="00493C57">
        <w:t>5</w:t>
      </w:r>
      <w:r w:rsidR="00591F9B">
        <w:t xml:space="preserve"> panel D), where small stands of brush were left intact or in peripheral rocky areas with little</w:t>
      </w:r>
      <w:r w:rsidR="001F56B2">
        <w:t xml:space="preserve"> brush to begin with. </w:t>
      </w:r>
    </w:p>
    <w:p w14:paraId="7BD35AF1" w14:textId="14D7C6E5"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xml:space="preserve">, fig. </w:t>
      </w:r>
      <w:r w:rsidR="00493C57">
        <w:t>6</w:t>
      </w:r>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t>
      </w:r>
      <w:r w:rsidR="0031472B">
        <w:t>wa</w:t>
      </w:r>
      <w:r w:rsidR="00720796">
        <w:t xml:space="preserve">s </w:t>
      </w:r>
      <w:r w:rsidR="00B10478">
        <w:t xml:space="preserve">not sensitive to </w:t>
      </w:r>
      <w:r w:rsidR="00850011">
        <w:t>the increased litter derived from slash debris</w:t>
      </w:r>
      <w:r w:rsidR="009B2435">
        <w:t xml:space="preserve"> or that </w:t>
      </w:r>
      <w:r w:rsidR="0091635F">
        <w:t>debris did not compensate for reduced canopy cover</w:t>
      </w:r>
      <w:r w:rsidR="00B10478">
        <w:t>.</w:t>
      </w:r>
      <w:r w:rsidR="00850011">
        <w:t xml:space="preserve"> </w:t>
      </w:r>
      <w:r w:rsidR="00757205">
        <w:t xml:space="preserve">The broadcast burn area was also associated with greater wind and water erosion than the pile burn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2BEA4447"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w:t>
      </w:r>
      <w:r w:rsidR="005C64AC">
        <w:lastRenderedPageBreak/>
        <w:t xml:space="preserve">alone (Fig </w:t>
      </w:r>
      <w:r w:rsidR="00493C57">
        <w:t>3</w:t>
      </w:r>
      <w:r w:rsidR="005C64AC">
        <w:t xml:space="preserve">, Fig </w:t>
      </w:r>
      <w:r w:rsidR="00493C57">
        <w:t>6</w:t>
      </w:r>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w:t>
      </w:r>
      <w:r w:rsidR="0031472B">
        <w:t xml:space="preserve"> </w:t>
      </w:r>
      <w:r w:rsidR="003009B9">
        <w:fldChar w:fldCharType="begin"/>
      </w:r>
      <w:r w:rsidR="003009B9">
        <w:instrText xml:space="preserve"> ADDIN ZOTERO_ITEM CSL_CITATION {"citationID":"a2mgq5epmue","properties":{"formattedCitation":"(Reed et al. 1994)","plainCitation":"(Reed et al. 1994)"},"citationItems":[{"id":5185,"uris":["http://zotero.org/users/708961/items/RX6F7SFR"],"uri":["http://zotero.org/users/708961/items/RX6F7SFR"],"itemData":{"id":5185,"type":"article-journal","title":"Measuring phenological variability from satellite imagery","container-title":"Journal of vegetation science","page":"703–714","volume":"5","issue":"5","author":[{"family":"Reed","given":"Bradley C"},{"family":"Brown","given":"Jesslyn F"},{"family":"VanderZee","given":"Darrel"},{"family":"Loveland","given":"Thomas R"},{"family":"Merchant","given":"James W"},{"family":"Ohlen","given":"Donald O"}],"issued":{"date-parts":[["1994"]]}}}],"schema":"https://github.com/citation-style-language/schema/raw/master/csl-citation.json"} </w:instrText>
      </w:r>
      <w:r w:rsidR="003009B9">
        <w:fldChar w:fldCharType="separate"/>
      </w:r>
      <w:r w:rsidR="003009B9" w:rsidRPr="003009B9">
        <w:rPr>
          <w:rFonts w:ascii="Calibri" w:hAnsi="Calibri" w:cs="Calibri"/>
        </w:rPr>
        <w:t>(Reed et al. 1994)</w:t>
      </w:r>
      <w:r w:rsidR="003009B9">
        <w:fldChar w:fldCharType="end"/>
      </w:r>
      <w:r w:rsidR="000509A2">
        <w:t xml:space="preserve">. </w:t>
      </w:r>
      <w:r w:rsidR="00857FBB">
        <w:t>However, i</w:t>
      </w:r>
      <w:r w:rsidR="000509A2">
        <w:t>n the brush clearing case study</w:t>
      </w:r>
      <w:r w:rsidR="0031472B">
        <w:t>,</w:t>
      </w:r>
      <w:r w:rsidR="000509A2">
        <w:t xml:space="preserve"> where the </w:t>
      </w:r>
      <w:r w:rsidR="00857FBB">
        <w:t xml:space="preserve">landscape is dominated by perennial tree and shrub species, use of </w:t>
      </w:r>
      <w:r w:rsidR="00180932">
        <w:t xml:space="preserve">the </w:t>
      </w:r>
      <w:proofErr w:type="spellStart"/>
      <w:r w:rsidR="00BE2DB1">
        <w:t>CausalImpact</w:t>
      </w:r>
      <w:proofErr w:type="spellEnd"/>
      <w:r w:rsidR="00BE2DB1">
        <w:t xml:space="preserve"> method</w:t>
      </w:r>
      <w:r w:rsidR="00857FBB">
        <w:t xml:space="preserve"> helped discriminate </w:t>
      </w:r>
      <w:r w:rsidR="00BE2DB1">
        <w:t xml:space="preserve">slight variations in </w:t>
      </w:r>
      <w:r w:rsidR="00857FBB">
        <w:t>treatment effects</w:t>
      </w:r>
      <w:r w:rsidR="00BE2DB1">
        <w:t xml:space="preserve">, </w:t>
      </w:r>
      <w:r w:rsidR="00857FBB">
        <w:t xml:space="preserve">compared to </w:t>
      </w:r>
      <w:r w:rsidR="00BE2DB1">
        <w:t>other methods,</w:t>
      </w:r>
      <w:r w:rsidR="00857FBB">
        <w:t xml:space="preserve"> suggesting that at least some confounding noise was removed (Fig </w:t>
      </w:r>
      <w:r w:rsidR="00493C57">
        <w:t>6</w:t>
      </w:r>
      <w:r w:rsidR="00857FBB">
        <w:t xml:space="preserve">). </w:t>
      </w:r>
      <w:r w:rsidR="00394669">
        <w:t xml:space="preserve">Patterns among treatments in particular become more apparent when visualizing cumulative values (Fig. </w:t>
      </w:r>
      <w:r w:rsidR="00493C57">
        <w:t>7</w:t>
      </w:r>
      <w:r w:rsidR="00394669">
        <w:t>).</w:t>
      </w:r>
      <w:r w:rsidR="001F7BBA">
        <w:t xml:space="preserve"> </w:t>
      </w:r>
    </w:p>
    <w:p w14:paraId="19BDB535" w14:textId="72782721" w:rsidR="002E633A" w:rsidRDefault="002E633A" w:rsidP="002E633A">
      <w:pPr>
        <w:pStyle w:val="Heading3"/>
      </w:pPr>
      <w:commentRangeStart w:id="23"/>
      <w:r>
        <w:t>Matching is Important</w:t>
      </w:r>
      <w:commentRangeEnd w:id="23"/>
      <w:r w:rsidR="003924EC">
        <w:rPr>
          <w:rStyle w:val="CommentReference"/>
          <w:rFonts w:ascii="Times New Roman" w:eastAsiaTheme="minorHAnsi" w:hAnsi="Times New Roman" w:cstheme="minorBidi"/>
          <w:color w:val="auto"/>
        </w:rPr>
        <w:commentReference w:id="23"/>
      </w:r>
    </w:p>
    <w:p w14:paraId="2FB9DD24" w14:textId="17A4B4D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depending on the availability of data and the method used to infer effects.</w:t>
      </w:r>
      <w:r w:rsidR="00E852F9" w:rsidRPr="00E852F9">
        <w:t xml:space="preserve"> </w:t>
      </w:r>
      <w:r w:rsidR="00082195">
        <w:t xml:space="preserve">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w:t>
      </w:r>
      <w:r w:rsidR="00082195">
        <w:t>likely in part because it explicitly includes a seasonality component in its model (</w:t>
      </w:r>
      <w:proofErr w:type="spellStart"/>
      <w:r w:rsidR="00082195">
        <w:t>Brodersen</w:t>
      </w:r>
      <w:proofErr w:type="spellEnd"/>
      <w:r w:rsidR="00082195">
        <w:t xml:space="preserve"> et al. 2015; see Fig. </w:t>
      </w:r>
      <w:r w:rsidR="00493C57">
        <w:t>2</w:t>
      </w:r>
      <w:r w:rsidR="00082195">
        <w:t>). I</w:t>
      </w:r>
      <w:r w:rsidR="00E852F9" w:rsidRPr="00E852F9">
        <w:t xml:space="preserve">t is unclear the degree to which such inference could be achieved with non-simulated, poorly matched data. 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 </w:t>
      </w:r>
      <w:commentRangeStart w:id="24"/>
      <w:r w:rsidR="00E852F9" w:rsidRPr="00E852F9">
        <w:t xml:space="preserve">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w:t>
      </w:r>
      <w:commentRangeEnd w:id="24"/>
      <w:r w:rsidR="003924EC">
        <w:rPr>
          <w:rStyle w:val="CommentReference"/>
          <w:rFonts w:ascii="Times New Roman" w:hAnsi="Times New Roman"/>
        </w:rPr>
        <w:commentReference w:id="24"/>
      </w:r>
      <w:r w:rsidR="00E852F9">
        <w:t>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sciences</w:t>
      </w:r>
      <w:r w:rsidR="00E852F9" w:rsidRPr="00E852F9">
        <w:t>.</w:t>
      </w:r>
      <w:r w:rsidR="00082195">
        <w:t xml:space="preserve"> The further development and implementation of reliable, automated techniques for finding spatial comparisons across ecological contexts is needed (Nauman and Duniway 2016).</w:t>
      </w:r>
    </w:p>
    <w:p w14:paraId="48143025" w14:textId="15131789" w:rsidR="002E633A" w:rsidRDefault="002E633A" w:rsidP="002E633A">
      <w:pPr>
        <w:pStyle w:val="Heading3"/>
      </w:pPr>
      <w:r>
        <w:lastRenderedPageBreak/>
        <w:t>Method Specific Details</w:t>
      </w:r>
    </w:p>
    <w:p w14:paraId="606D74EA" w14:textId="65F9DE16"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sufficient.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w:t>
      </w:r>
      <w:r w:rsidR="00691AAF">
        <w:fldChar w:fldCharType="begin"/>
      </w:r>
      <w:r w:rsidR="00826C31">
        <w:instrText xml:space="preserve"> ADDIN ZOTERO_ITEM CSL_CITATION {"citationID":"a2ckhc9vs4b","properties":{"formattedCitation":"(Abadie 2005, Xu 2017)","plainCitation":"(Abadie 2005, Xu 2017)"},"citationItems":[{"id":5095,"uris":["http://zotero.org/users/708961/items/NNVATVK4"],"uri":["http://zotero.org/users/708961/items/NNVATVK4"],"itemData":{"id":5095,"type":"article-journal","title":"Semiparametric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691AAF">
        <w:fldChar w:fldCharType="separate"/>
      </w:r>
      <w:r w:rsidR="00826C31" w:rsidRPr="00826C31">
        <w:rPr>
          <w:rFonts w:ascii="Calibri" w:hAnsi="Calibri" w:cs="Calibri"/>
        </w:rPr>
        <w:t>(Abadie 2005, Xu 2017)</w:t>
      </w:r>
      <w:r w:rsidR="00691AAF">
        <w:fldChar w:fldCharType="end"/>
      </w:r>
      <w:r w:rsidR="009C6753">
        <w:t xml:space="preserve">, and more sophisticated models may be able to flexibly learn relationships </w:t>
      </w:r>
      <w:r w:rsidR="001E38FB">
        <w:t>before treatment happens and extend these relationships through time after the treatment happens.</w:t>
      </w:r>
    </w:p>
    <w:p w14:paraId="13EEC1F2" w14:textId="39767814" w:rsidR="0085355B"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w:t>
      </w:r>
      <w:r w:rsidR="0085355B">
        <w:t xml:space="preserve">at predicting ‘true’ treatment effects </w:t>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overfitting and biased predictions for counterfactuals </w:t>
      </w:r>
      <w:r w:rsidR="00B85105">
        <w:fldChar w:fldCharType="begin"/>
      </w:r>
      <w:r w:rsidR="00826C31">
        <w:instrText xml:space="preserve"> ADDIN ZOTERO_ITEM CSL_CITATION {"citationID":"a1ardrjkuqu","properties":{"formattedCitation":"(Brodersen et al. 2015, Xu 2017)","plainCitation":"(Brodersen et al. 2015, Xu 2017)"},"citationItems":[{"id":5091,"uris":["http://zotero.org/users/708961/items/43UWALCQ"],"uri":["http://zotero.org/users/708961/items/43UWALCQ"],"itemData":{"id":5091,"type":"article-journal","title":"Inferring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B85105">
        <w:fldChar w:fldCharType="separate"/>
      </w:r>
      <w:r w:rsidR="00826C31" w:rsidRPr="00826C31">
        <w:rPr>
          <w:rFonts w:ascii="Calibri" w:hAnsi="Calibri" w:cs="Calibri"/>
        </w:rPr>
        <w:t>(Brodersen et al. 2015, Xu 2017)</w:t>
      </w:r>
      <w:r w:rsidR="00B85105">
        <w:fldChar w:fldCharType="end"/>
      </w:r>
      <w:r w:rsidR="00BD354C">
        <w:t xml:space="preserve">. </w:t>
      </w:r>
      <w:r w:rsidR="00586D12">
        <w:t xml:space="preserve">Use of validation metrics can further help evaluate reliability of different model formulations (R2 for the </w:t>
      </w:r>
      <w:proofErr w:type="spellStart"/>
      <w:r w:rsidR="00586D12">
        <w:t>CausalImpact</w:t>
      </w:r>
      <w:proofErr w:type="spellEnd"/>
      <w:r w:rsidR="00586D12">
        <w:t xml:space="preserve"> Bayesian Structural Timeseries model and mean squared prediction error for </w:t>
      </w:r>
      <w:proofErr w:type="spellStart"/>
      <w:r w:rsidR="00586D12">
        <w:t>gsynth</w:t>
      </w:r>
      <w:proofErr w:type="spellEnd"/>
      <w:r w:rsidR="00586D12">
        <w:t xml:space="preserve">). </w:t>
      </w:r>
      <w:r w:rsidR="00E9110C">
        <w:t xml:space="preserve">It is important to note that we used default values for each method in the simulations to avoid bias, but in practice fine-tuning the settings of a selected method is </w:t>
      </w:r>
      <w:r w:rsidR="00A8289F">
        <w:t xml:space="preserve">recommended. </w:t>
      </w:r>
    </w:p>
    <w:p w14:paraId="0F26BD34" w14:textId="7D7E6296" w:rsidR="00461E2A" w:rsidRDefault="0085355B" w:rsidP="005D675A">
      <w:pPr>
        <w:spacing w:line="480" w:lineRule="auto"/>
      </w:pPr>
      <w:r>
        <w:t xml:space="preserve"> The levels of uncertainty reported by various methods</w:t>
      </w:r>
      <w:r w:rsidR="00136466">
        <w:t xml:space="preserve"> may also be important to consider </w:t>
      </w:r>
      <w:r>
        <w:t>for use of synthetic controls in applications.</w:t>
      </w:r>
      <w:r w:rsidR="00136466">
        <w:t xml:space="preserve"> </w:t>
      </w:r>
      <w:proofErr w:type="spellStart"/>
      <w:r w:rsidR="00136466">
        <w:t>CausalImpact</w:t>
      </w:r>
      <w:proofErr w:type="spellEnd"/>
      <w:r w:rsidR="00136466">
        <w:t xml:space="preserve"> generally ha</w:t>
      </w:r>
      <w:r>
        <w:t>d</w:t>
      </w:r>
      <w:r w:rsidR="00136466">
        <w:t xml:space="preserve"> conservative estimates</w:t>
      </w:r>
      <w:r>
        <w:t xml:space="preserve">, with ‘significant’ treatment effects </w:t>
      </w:r>
      <w:r w:rsidR="00DD3A46">
        <w:t>(e.g.</w:t>
      </w:r>
      <w:r>
        <w:t xml:space="preserve"> confidence intervals not crossing zero) occurring </w:t>
      </w:r>
      <w:r w:rsidR="00D476B6">
        <w:t xml:space="preserve">at a maximum of roughly </w:t>
      </w:r>
      <w:r>
        <w:t xml:space="preserve">50% of </w:t>
      </w:r>
      <w:r>
        <w:lastRenderedPageBreak/>
        <w:t>the pointwise instances with very high signal-to-</w:t>
      </w:r>
      <w:r w:rsidR="00DD3A46">
        <w:t>noise</w:t>
      </w:r>
      <w:r>
        <w:t xml:space="preserve"> ratios </w:t>
      </w:r>
      <w:r w:rsidR="00D476B6">
        <w:t xml:space="preserve">(Fig. </w:t>
      </w:r>
      <w:r w:rsidR="00493C57">
        <w:t>4</w:t>
      </w:r>
      <w:r w:rsidR="00D476B6">
        <w:t>)</w:t>
      </w:r>
      <w:r>
        <w:t xml:space="preserve">. </w:t>
      </w:r>
      <w:r w:rsidR="00D476B6">
        <w:t>By contrast, t</w:t>
      </w:r>
      <w:r>
        <w:t xml:space="preserve">he </w:t>
      </w:r>
      <w:proofErr w:type="spellStart"/>
      <w:r w:rsidR="00136466">
        <w:t>gsynth</w:t>
      </w:r>
      <w:proofErr w:type="spellEnd"/>
      <w:r>
        <w:t xml:space="preserve"> method</w:t>
      </w:r>
      <w:r w:rsidR="00136466">
        <w:t xml:space="preserve"> typically </w:t>
      </w:r>
      <w:r>
        <w:t>had</w:t>
      </w:r>
      <w:r w:rsidR="00136466">
        <w:t xml:space="preserve"> </w:t>
      </w:r>
      <w:r>
        <w:t xml:space="preserve">tighter confidence bands (e.g. fig </w:t>
      </w:r>
      <w:r w:rsidR="00493C57">
        <w:t>2</w:t>
      </w:r>
      <w:r>
        <w:t xml:space="preserve">) </w:t>
      </w:r>
      <w:r w:rsidR="00D476B6">
        <w:t xml:space="preserve">even in cases where predictions were obviously poor due to mismatched controls (Fig. </w:t>
      </w:r>
      <w:r w:rsidR="00493C57">
        <w:t>4</w:t>
      </w:r>
      <w:r w:rsidR="00D476B6">
        <w:t xml:space="preserve">). These overly-narrow confidence bands may be </w:t>
      </w:r>
      <w:r w:rsidR="00136466">
        <w:t xml:space="preserve">an artifact of violated assumptions of the parametric standard error </w:t>
      </w:r>
      <w:r w:rsidR="00DD3A46">
        <w:t>estimates used</w:t>
      </w:r>
      <w:r w:rsidR="00D476B6">
        <w:t xml:space="preserve"> in simulations </w:t>
      </w:r>
      <w:r w:rsidR="00136466">
        <w:t xml:space="preserve">(Xu 2017). </w:t>
      </w:r>
    </w:p>
    <w:p w14:paraId="52E594AA" w14:textId="77ADF048" w:rsidR="00DA0BD9" w:rsidRDefault="00BD7AC6" w:rsidP="002E633A">
      <w:pPr>
        <w:pStyle w:val="Heading3"/>
      </w:pPr>
      <w:r>
        <w:t>Notes for Application</w:t>
      </w:r>
    </w:p>
    <w:p w14:paraId="75A50399" w14:textId="6F8ED5C3" w:rsidR="00A81071" w:rsidRDefault="002431F9" w:rsidP="008A794C">
      <w:pPr>
        <w:spacing w:line="480" w:lineRule="auto"/>
      </w:pPr>
      <w:r>
        <w:t xml:space="preserve">In the case study, </w:t>
      </w:r>
      <w:r w:rsidR="00BD7AC6">
        <w:t xml:space="preserve">we observed significant amounts of heterogeneity in estimated treatment effects, both within treated areas and through time (Fig. </w:t>
      </w:r>
      <w:r w:rsidR="00493C57">
        <w:t>5</w:t>
      </w:r>
      <w:r w:rsidR="00BD7AC6">
        <w:t xml:space="preserve">).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 xml:space="preserve">Rather, this variation may be used to </w:t>
      </w:r>
      <w:commentRangeStart w:id="25"/>
      <w:r w:rsidR="00A260ED">
        <w:t>extend insight</w:t>
      </w:r>
      <w:commentRangeEnd w:id="25"/>
      <w:r w:rsidR="00DB7C1E">
        <w:rPr>
          <w:rStyle w:val="CommentReference"/>
          <w:rFonts w:ascii="Times New Roman" w:hAnsi="Times New Roman"/>
        </w:rPr>
        <w:commentReference w:id="25"/>
      </w:r>
      <w:r w:rsidR="00A260ED">
        <w:t xml:space="preserve"> about fine-scale environmental controls on treatments or expected spatial variance in treatment efficiency</w:t>
      </w:r>
      <w:r w:rsidR="008678AA">
        <w:t xml:space="preserve"> by</w:t>
      </w:r>
      <w:r w:rsidR="00405EAC">
        <w:t xml:space="preserve"> ecological context.</w:t>
      </w:r>
      <w:r w:rsidR="00A260ED">
        <w:t xml:space="preserve"> </w:t>
      </w:r>
      <w:r w:rsidR="00405EAC">
        <w:t>M</w:t>
      </w:r>
      <w:r w:rsidR="00BD7AC6">
        <w:t>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D16DF5">
        <w:t xml:space="preserve"> for </w:t>
      </w:r>
      <w:r w:rsidR="00405EAC">
        <w:t>modeling general responses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noisy (Fig </w:t>
      </w:r>
      <w:r w:rsidR="00493C57">
        <w:t>5</w:t>
      </w:r>
      <w:r w:rsidR="00BD7AC6">
        <w:t xml:space="preserve">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r w:rsidR="0067288B">
        <w:t xml:space="preserve">In this example we also used only the pre-treatment </w:t>
      </w:r>
      <w:r w:rsidR="00D91B54">
        <w:t>SATVI</w:t>
      </w:r>
      <w:r w:rsidR="0067288B">
        <w:t xml:space="preserve"> </w:t>
      </w:r>
      <w:r w:rsidR="00DD3A46">
        <w:t xml:space="preserve">control pixel </w:t>
      </w:r>
      <w:r w:rsidR="0067288B">
        <w:t xml:space="preserve">timeseries  for modeling the relationship between treatment and controls, but potentially any number of other time-varying predictors could also be included (but see </w:t>
      </w:r>
      <w:r w:rsidR="0067288B">
        <w:fldChar w:fldCharType="begin"/>
      </w:r>
      <w:r w:rsidR="0067288B">
        <w:instrText xml:space="preserve"> ADDIN ZOTERO_ITEM CSL_CITATION {"citationID":"ahrjedfu88","properties":{"formattedCitation":"(Ferman et al. 2017)","plainCitation":"(Ferman et al. 2017)"},"citationItems":[{"id":5122,"uris":["http://zotero.org/users/708961/items/5IXTIFW9"],"uri":["http://zotero.org/users/708961/items/5IXTIFW9"],"itemData":{"id":5122,"type":"article-journal","title":"Cherry picking with synthetic controls","container-title":"Munich Personal RePEc Archive","volume":"80970","URL":"https://mpra.ub.uni-muenchen.de/80970/","author":[{"family":"Ferman","given":"Bruno"},{"family":"Pinto","given":"Cristine"},{"family":"Possebom","given":"Vitor"}],"issued":{"date-parts":[["2017"]]}}}],"schema":"https://github.com/citation-style-language/schema/raw/master/csl-citation.json"} </w:instrText>
      </w:r>
      <w:r w:rsidR="0067288B">
        <w:fldChar w:fldCharType="separate"/>
      </w:r>
      <w:r w:rsidR="0067288B" w:rsidRPr="0067288B">
        <w:rPr>
          <w:rFonts w:ascii="Calibri" w:hAnsi="Calibri" w:cs="Calibri"/>
        </w:rPr>
        <w:t>Ferman et al. 2017)</w:t>
      </w:r>
      <w:r w:rsidR="0067288B">
        <w:fldChar w:fldCharType="end"/>
      </w:r>
      <w:r w:rsidR="00E9110C">
        <w:t>, including other remotely sensed indices or climate data</w:t>
      </w:r>
      <w:r w:rsidR="0067288B">
        <w:t>.</w:t>
      </w:r>
      <w:r w:rsidR="00E9110C">
        <w:t xml:space="preserve"> </w:t>
      </w:r>
      <w:r w:rsidR="0067288B">
        <w:t xml:space="preserve"> </w:t>
      </w:r>
    </w:p>
    <w:p w14:paraId="5195F323" w14:textId="017EB9A8" w:rsidR="002E633A" w:rsidRPr="002E633A" w:rsidRDefault="002E633A" w:rsidP="002E633A">
      <w:pPr>
        <w:pStyle w:val="Heading3"/>
      </w:pPr>
      <w:r>
        <w:t>Broader Implications</w:t>
      </w:r>
    </w:p>
    <w:p w14:paraId="65D2BE78" w14:textId="42FC5C5B" w:rsidR="008A794C" w:rsidRDefault="00857813" w:rsidP="005D675A">
      <w:pPr>
        <w:spacing w:line="480" w:lineRule="auto"/>
      </w:pPr>
      <w:r>
        <w:t xml:space="preserve">In </w:t>
      </w:r>
      <w:r w:rsidR="00FA47E2">
        <w:t>deciding how to manage</w:t>
      </w:r>
      <w:r>
        <w:t xml:space="preserve"> ecological systems, one often looks </w:t>
      </w:r>
      <w:r w:rsidR="00FA47E2">
        <w:t xml:space="preserve">to examples of similar sites or situations to gauge the range of expected behavior resulting from an action. The power of this inference typically depends on how well the comparison sites </w:t>
      </w:r>
      <w:r w:rsidR="007976AF">
        <w:t xml:space="preserve">are </w:t>
      </w:r>
      <w:r w:rsidR="00FA47E2">
        <w:t>represent</w:t>
      </w:r>
      <w:r w:rsidR="007976AF">
        <w:t>ative</w:t>
      </w:r>
      <w:r w:rsidR="00FA47E2">
        <w:t xml:space="preserve"> </w:t>
      </w:r>
      <w:r w:rsidR="007976AF">
        <w:t xml:space="preserve">of the location </w:t>
      </w:r>
      <w:r w:rsidR="00FA47E2">
        <w:t xml:space="preserve">of interest, both in terms of ecological potential and </w:t>
      </w:r>
      <w:r w:rsidR="007976AF">
        <w:t>ecological state at the time of intervention.</w:t>
      </w:r>
      <w:r w:rsidR="00FA47E2">
        <w:t xml:space="preserve"> The frequent need for th</w:t>
      </w:r>
      <w:r w:rsidR="007976AF">
        <w:t>e</w:t>
      </w:r>
      <w:r w:rsidR="00FA47E2">
        <w:t>s</w:t>
      </w:r>
      <w:r w:rsidR="007976AF">
        <w:t>e</w:t>
      </w:r>
      <w:r w:rsidR="00FA47E2">
        <w:t xml:space="preserve"> </w:t>
      </w:r>
      <w:r w:rsidR="00FA47E2">
        <w:lastRenderedPageBreak/>
        <w:t>type</w:t>
      </w:r>
      <w:r w:rsidR="007976AF">
        <w:t>s</w:t>
      </w:r>
      <w:r w:rsidR="00FA47E2">
        <w:t xml:space="preserve"> of </w:t>
      </w:r>
      <w:r w:rsidR="007976AF">
        <w:t>comparisons</w:t>
      </w:r>
      <w:r w:rsidR="00FA47E2">
        <w:t xml:space="preserve"> has led to many landscape classification systems </w:t>
      </w:r>
      <w:r w:rsidR="007A29F2">
        <w:fldChar w:fldCharType="begin"/>
      </w:r>
      <w:r w:rsidR="007A29F2">
        <w:instrText xml:space="preserve"> ADDIN ZOTERO_ITEM CSL_CITATION {"citationID":"a1530pf1i7e","properties":{"formattedCitation":"(Salley et al. 2016)","plainCitation":"(Salley et al. 2016)"},"citationItems":[{"id":1484,"uris":["http://zotero.org/users/708961/items/IH2ICR76"],"uri":["http://zotero.org/users/708961/items/IH2ICR76"],"itemData":{"id":1484,"type":"article-journal","title":"The natural resources conservation service land resource hierarchy and ecological sites","container-title":"Soil Science Society of America Journal","page":"1–9","volume":"80","issue":"1","source":"Google Scholar","author":[{"family":"Salley","given":"Shawn W."},{"family":"Talbot","given":"Curtis J."},{"family":"Brown","given":"Joel R."}],"issued":{"date-parts":[["2016"]]}}}],"schema":"https://github.com/citation-style-language/schema/raw/master/csl-citation.json"} </w:instrText>
      </w:r>
      <w:r w:rsidR="007A29F2">
        <w:fldChar w:fldCharType="separate"/>
      </w:r>
      <w:r w:rsidR="007A29F2" w:rsidRPr="007A29F2">
        <w:rPr>
          <w:rFonts w:ascii="Calibri" w:hAnsi="Calibri" w:cs="Calibri"/>
        </w:rPr>
        <w:t>(Salley et al. 2016)</w:t>
      </w:r>
      <w:r w:rsidR="007A29F2">
        <w:fldChar w:fldCharType="end"/>
      </w:r>
      <w:r w:rsidR="00FA47E2">
        <w:t xml:space="preserve"> which parse regions by ecological potential (e.g. NRCS </w:t>
      </w:r>
      <w:proofErr w:type="spellStart"/>
      <w:r w:rsidR="00FA47E2">
        <w:t>Ecologcal</w:t>
      </w:r>
      <w:proofErr w:type="spellEnd"/>
      <w:r w:rsidR="00FA47E2">
        <w:t xml:space="preserve"> Site Descriptions</w:t>
      </w:r>
      <w:r w:rsidR="007A29F2">
        <w:t>;</w:t>
      </w:r>
      <w:r w:rsidR="007A29F2">
        <w:fldChar w:fldCharType="begin"/>
      </w:r>
      <w:r w:rsidR="007A29F2">
        <w:instrText xml:space="preserve"> ADDIN ZOTERO_ITEM CSL_CITATION {"citationID":"a373mcg76g","properties":{"formattedCitation":"(Duniway et al. 2010)","plainCitation":"(Duniway et al. 2010)"},"citationItems":[{"id":56,"uris":["http://zotero.org/users/708961/items/S42J68UA"],"uri":["http://zotero.org/users/708961/items/S42J68UA"],"itemData":{"id":56,"type":"article-journal","title":"Soil Processes and Properties That Distinguish Ecological Sites and States","container-title":"Rangelands","page":"9-15","volume":"32","issue":"6","source":"bioone.org (Atypon)","DOI":"10.2111/RANGELANDS-D-10-00090.1","ISSN":"0190-0528","journalAbbreviation":"Rangelands","author":[{"family":"Duniway","given":"Michael C."},{"family":"Bestelmeyer","given":"Brandon T."},{"family":"Tugel","given":"Arlene"}],"issued":{"date-parts":[["2010",12,1]]}}}],"schema":"https://github.com/citation-style-language/schema/raw/master/csl-citation.json"} </w:instrText>
      </w:r>
      <w:r w:rsidR="007A29F2">
        <w:fldChar w:fldCharType="separate"/>
      </w:r>
      <w:r w:rsidR="007A29F2">
        <w:rPr>
          <w:rFonts w:ascii="Calibri" w:hAnsi="Calibri" w:cs="Calibri"/>
        </w:rPr>
        <w:t xml:space="preserve"> </w:t>
      </w:r>
      <w:proofErr w:type="spellStart"/>
      <w:r w:rsidR="007A29F2" w:rsidRPr="007A29F2">
        <w:rPr>
          <w:rFonts w:ascii="Calibri" w:hAnsi="Calibri" w:cs="Calibri"/>
        </w:rPr>
        <w:t>Duniway</w:t>
      </w:r>
      <w:proofErr w:type="spellEnd"/>
      <w:r w:rsidR="007A29F2" w:rsidRPr="007A29F2">
        <w:rPr>
          <w:rFonts w:ascii="Calibri" w:hAnsi="Calibri" w:cs="Calibri"/>
        </w:rPr>
        <w:t xml:space="preserve"> et al. 2010</w:t>
      </w:r>
      <w:r w:rsidR="007A29F2">
        <w:fldChar w:fldCharType="end"/>
      </w:r>
      <w:r w:rsidR="00FA47E2">
        <w:t xml:space="preserve">), </w:t>
      </w:r>
      <w:r w:rsidR="007976AF">
        <w:t>and describe the range of ecological conditions</w:t>
      </w:r>
      <w:r w:rsidR="00FA47E2">
        <w:t xml:space="preserve"> </w:t>
      </w:r>
      <w:r w:rsidR="007976AF">
        <w:t>expected given that potential</w:t>
      </w:r>
      <w:r w:rsidR="00FA47E2">
        <w:t xml:space="preserve"> (e.g.</w:t>
      </w:r>
      <w:ins w:id="26" w:author="Michael Koontz" w:date="2020-03-31T15:26:00Z">
        <w:r w:rsidR="00DB7C1E">
          <w:t>,</w:t>
        </w:r>
      </w:ins>
      <w:r w:rsidR="00FA47E2">
        <w:t xml:space="preserve"> </w:t>
      </w:r>
      <w:ins w:id="27" w:author="Michael Koontz" w:date="2020-03-31T15:26:00Z">
        <w:r w:rsidR="00DB7C1E">
          <w:t>s</w:t>
        </w:r>
      </w:ins>
      <w:del w:id="28" w:author="Michael Koontz" w:date="2020-03-31T15:26:00Z">
        <w:r w:rsidR="00FA47E2" w:rsidDel="00DB7C1E">
          <w:delText>S</w:delText>
        </w:r>
      </w:del>
      <w:r w:rsidR="00FA47E2">
        <w:t>tate and transition models</w:t>
      </w:r>
      <w:r w:rsidR="007A29F2">
        <w:t xml:space="preserve">; </w:t>
      </w:r>
      <w:r w:rsidR="007A29F2">
        <w:fldChar w:fldCharType="begin"/>
      </w:r>
      <w:r w:rsidR="007A29F2">
        <w:instrText xml:space="preserve"> ADDIN ZOTERO_ITEM CSL_CITATION {"citationID":"51iIg3fq","properties":{"formattedCitation":"(Bestelmeyer et al. 2004)","plainCitation":"(Bestelmeyer et al. 2004)"},"citationItems":[{"id":1469,"uris":["http://zotero.org/users/708961/items/5J94V3SI"],"uri":["http://zotero.org/users/708961/items/5J94V3SI"],"itemData":{"id":1469,"type":"article-journal","title":"Land Management in the American Southwest: A State-and-Transition Approach to Ecosystem Complexity","container-title":"Environmental Management","page":"38-51","volume":"34","issue":"1","source":"link.springer.com","abstract":"State-and-transition models are increasingly being used to guide rangeland management. These models provide a relatively simple, management-oriented way to classify land condition (state) and to describe the factors that might cause a shift to another state (a transition). There are many formulations of state-and-transition models in the literature. The version we endorse does not adhere to any particular generalities about ecosystem dynamics, but it includes consideration of several kinds of dynamics and management response to them. In contrast to previous uses of state-and-transition models, we propose that models can, at present, be most effectively used to specify and qualitatively compare the relative benefits and potential risks of different management actions (e.g., fire and grazing) and other factors (e.g., invasive species and climate change) on specified areas of land. High spatial and temporal variability and complex interactions preclude the meaningful use of general quantitative models. Forecasts can be made on a case-by-case basis by interpreting qualitative and quantitative indicators, historical data, and spatially structured monitoring data based on conceptual models. We illustrate how science- based conceptual models are created using several rangeland examples that vary in complexity. In doing so, we illustrate the implications of designating plant communities and states in models, accounting for varying scales of pattern in vegetation and soils, interpreting the presence of plant communities on different soils and dealing with our uncertainty about how those communities were assembled and how they will change in the future. We conclude with observations about how models have helped to improve management decision-making.","DOI":"10.1007/s00267-004-0047-4","ISSN":"0364-152X, 1432-1009","shortTitle":"Land Management in the American Southwest","journalAbbreviation":"Environmental Management","language":"en","author":[{"family":"Bestelmeyer","given":"Brandon T."},{"family":"Herrick","given":"Jeffrey E."},{"family":"Brown","given":"Joel R."},{"family":"Trujillo","given":"David A."},{"family":"Havstad","given":"Kris M."}],"issued":{"date-parts":[["2004",7,1]]}}}],"schema":"https://github.com/citation-style-language/schema/raw/master/csl-citation.json"} </w:instrText>
      </w:r>
      <w:r w:rsidR="007A29F2">
        <w:fldChar w:fldCharType="separate"/>
      </w:r>
      <w:r w:rsidR="007A29F2" w:rsidRPr="007A29F2">
        <w:rPr>
          <w:rFonts w:ascii="Calibri" w:hAnsi="Calibri" w:cs="Calibri"/>
        </w:rPr>
        <w:t>Bestelmeyer et al. 2004</w:t>
      </w:r>
      <w:r w:rsidR="007A29F2">
        <w:fldChar w:fldCharType="end"/>
      </w:r>
      <w:r w:rsidR="00FA47E2">
        <w:t>). Our approach in this study essentially systematizes this search for suitable comparison sites by integrating information both about ecological potential (</w:t>
      </w:r>
      <w:ins w:id="29" w:author="Michael Koontz" w:date="2020-03-31T15:27:00Z">
        <w:r w:rsidR="00DB7C1E">
          <w:t>s</w:t>
        </w:r>
      </w:ins>
      <w:del w:id="30" w:author="Michael Koontz" w:date="2020-03-31T15:27:00Z">
        <w:r w:rsidR="00FA47E2" w:rsidDel="00DB7C1E">
          <w:delText>S</w:delText>
        </w:r>
      </w:del>
      <w:r w:rsidR="00FA47E2">
        <w:t xml:space="preserve">oils and topography) and </w:t>
      </w:r>
      <w:r w:rsidR="008E0CDC">
        <w:t xml:space="preserve">ecological </w:t>
      </w:r>
      <w:r w:rsidR="00FA47E2">
        <w:t xml:space="preserve">state (remotely-sensed timeseries of vegetation). </w:t>
      </w:r>
      <w:r w:rsidR="000406F5">
        <w:t>Thus, this</w:t>
      </w:r>
      <w:r w:rsidR="007976AF">
        <w:t xml:space="preserve"> approach may</w:t>
      </w:r>
      <w:r w:rsidR="000406F5">
        <w:t xml:space="preserve"> be seen as a quantitative and scalable framework for conducting a common activity which is often conducted on an ad hoc basis. </w:t>
      </w:r>
    </w:p>
    <w:p w14:paraId="3DB34653" w14:textId="2AD1F769"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w:t>
      </w:r>
      <w:r w:rsidR="00FA1A1B">
        <w:t xml:space="preserve"> (e.g. Copeland et al., 201</w:t>
      </w:r>
      <w:r w:rsidR="0089200E">
        <w:t>8</w:t>
      </w:r>
      <w:r w:rsidR="00FA1A1B">
        <w:t>)</w:t>
      </w:r>
      <w:r>
        <w:t xml:space="preserve">.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w:t>
      </w:r>
      <w:r w:rsidR="00D476B6">
        <w:t xml:space="preserve">provide a quantitative </w:t>
      </w:r>
      <w:r w:rsidR="00D16DF5">
        <w:t xml:space="preserve">estimate </w:t>
      </w:r>
      <w:r w:rsidR="00D476B6">
        <w:t xml:space="preserve">for </w:t>
      </w:r>
      <w:r w:rsidR="00D16DF5">
        <w:t>the response to a ‘no action alternative’, commonly included in environmental analysis (</w:t>
      </w:r>
      <w:r w:rsidR="005A5A20">
        <w:t>e.g. NEPA;</w:t>
      </w:r>
      <w:r w:rsidR="00E9110C">
        <w:fldChar w:fldCharType="begin"/>
      </w:r>
      <w:r w:rsidR="00E9110C">
        <w:instrText xml:space="preserve"> ADDIN ZOTERO_ITEM CSL_CITATION {"citationID":"adf0vf44oi","properties":{"formattedCitation":"(Steinemann 2001)","plainCitation":"(Steinemann 2001)"},"citationItems":[{"id":5187,"uris":["http://zotero.org/users/708961/items/MLMH4YGX"],"uri":["http://zotero.org/users/708961/items/MLMH4YGX"],"itemData":{"id":5187,"type":"article-journal","title":"Improving alternatives for environmental impact assessment","container-title":"Environmental Impact Assessment Review","page":"3–21","volume":"21","issue":"1","author":[{"family":"Steinemann","given":"Anne"}],"issued":{"date-parts":[["2001"]]}}}],"schema":"https://github.com/citation-style-language/schema/raw/master/csl-citation.json"} </w:instrText>
      </w:r>
      <w:r w:rsidR="00E9110C">
        <w:fldChar w:fldCharType="separate"/>
      </w:r>
      <w:r w:rsidR="00E9110C">
        <w:rPr>
          <w:rFonts w:ascii="Calibri" w:hAnsi="Calibri" w:cs="Calibri"/>
        </w:rPr>
        <w:t xml:space="preserve"> </w:t>
      </w:r>
      <w:r w:rsidR="00E9110C" w:rsidRPr="00E9110C">
        <w:rPr>
          <w:rFonts w:ascii="Calibri" w:hAnsi="Calibri" w:cs="Calibri"/>
        </w:rPr>
        <w:t>Steinemann 2001</w:t>
      </w:r>
      <w:r w:rsidR="00E9110C">
        <w:fldChar w:fldCharType="end"/>
      </w:r>
      <w:r w:rsidR="00D16DF5">
        <w:t xml:space="preserve">). </w:t>
      </w:r>
      <w:r w:rsidR="001B704C">
        <w:t xml:space="preserve">Furthermore, sophisticated </w:t>
      </w:r>
      <w:r w:rsidR="00D16DF5">
        <w:t>versions</w:t>
      </w:r>
      <w:r w:rsidR="001B704C">
        <w:t xml:space="preserve"> of synthetic control </w:t>
      </w:r>
      <w:r w:rsidR="00D91B54">
        <w:t xml:space="preserve">methods </w:t>
      </w:r>
      <w:r w:rsidR="001B704C">
        <w:t>can be easily implemented</w:t>
      </w:r>
      <w:r w:rsidR="00D16DF5">
        <w:t xml:space="preserve"> in open-source software environments</w:t>
      </w:r>
      <w:r w:rsidR="001B704C">
        <w:t>, flexibly learn from multiple types of</w:t>
      </w:r>
      <w:r w:rsidR="00503B2F">
        <w:t xml:space="preserve"> timeseries</w:t>
      </w:r>
      <w:r w:rsidR="001B704C">
        <w:t xml:space="preserve"> data</w:t>
      </w:r>
      <w:r w:rsidR="00DF401D">
        <w:t>,</w:t>
      </w:r>
      <w:r w:rsidR="001B704C">
        <w:t xml:space="preserve"> and provide robust estimates of uncertainty. In 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ecology.</w:t>
      </w:r>
      <w:r w:rsidR="005D5492">
        <w:t xml:space="preserve"> </w:t>
      </w:r>
    </w:p>
    <w:p w14:paraId="296A351F" w14:textId="1F5BB693" w:rsidR="00CB0527" w:rsidRDefault="00CB0527">
      <w:r>
        <w:br w:type="page"/>
      </w:r>
    </w:p>
    <w:p w14:paraId="1C77DAAE" w14:textId="4BF008C6" w:rsidR="00C33933" w:rsidRDefault="00C33933" w:rsidP="00C33933">
      <w:pPr>
        <w:pStyle w:val="Heading1"/>
        <w:spacing w:line="480" w:lineRule="auto"/>
      </w:pPr>
      <w:r>
        <w:lastRenderedPageBreak/>
        <w:t>Acknowledgements</w:t>
      </w:r>
    </w:p>
    <w:p w14:paraId="528D824C" w14:textId="339BDBCB" w:rsidR="00C33933" w:rsidRPr="00C33933" w:rsidRDefault="00C33933" w:rsidP="00C33933">
      <w:pPr>
        <w:spacing w:line="480" w:lineRule="auto"/>
      </w:pPr>
      <w:r>
        <w:t xml:space="preserve">This research was conducted with support from the US National Resources Conservation Service and the US Geological Survey ecosystems mission area. </w:t>
      </w:r>
    </w:p>
    <w:p w14:paraId="4C3650CC" w14:textId="5E4DC293" w:rsidR="00CB0527" w:rsidRDefault="00C33933" w:rsidP="00CB0527">
      <w:pPr>
        <w:pStyle w:val="Heading1"/>
      </w:pPr>
      <w:r>
        <w:t>Literature Cited</w:t>
      </w:r>
    </w:p>
    <w:p w14:paraId="688E1335" w14:textId="77777777" w:rsidR="00804251" w:rsidRPr="00804251" w:rsidRDefault="00CB0527" w:rsidP="00804251">
      <w:pPr>
        <w:pStyle w:val="Bibliography"/>
        <w:rPr>
          <w:rFonts w:ascii="Calibri" w:hAnsi="Calibri" w:cs="Calibri"/>
        </w:rPr>
      </w:pPr>
      <w:r>
        <w:fldChar w:fldCharType="begin"/>
      </w:r>
      <w:r w:rsidR="007A29F2">
        <w:instrText xml:space="preserve"> ADDIN ZOTERO_BIBL {"custom":[]} CSL_BIBLIOGRAPHY </w:instrText>
      </w:r>
      <w:r>
        <w:fldChar w:fldCharType="separate"/>
      </w:r>
      <w:r w:rsidR="00804251" w:rsidRPr="00804251">
        <w:rPr>
          <w:rFonts w:ascii="Calibri" w:hAnsi="Calibri" w:cs="Calibri"/>
        </w:rPr>
        <w:t>Abadie, A. 2005. Semiparametric difference-in-differences estimators. The Review of Economic Studies 72:1–19.</w:t>
      </w:r>
    </w:p>
    <w:p w14:paraId="2D83B5FE" w14:textId="77777777" w:rsidR="00804251" w:rsidRPr="00804251" w:rsidRDefault="00804251" w:rsidP="00804251">
      <w:pPr>
        <w:pStyle w:val="Bibliography"/>
        <w:rPr>
          <w:rFonts w:ascii="Calibri" w:hAnsi="Calibri" w:cs="Calibri"/>
        </w:rPr>
      </w:pPr>
      <w:r w:rsidRPr="00804251">
        <w:rPr>
          <w:rFonts w:ascii="Calibri" w:hAnsi="Calibri" w:cs="Calibri"/>
        </w:rPr>
        <w:t>Abadie, A., A. Diamond, and J. Hainmueller. 2010. Synthetic control methods for comparative case studies: Estimating the effect of California’s tobacco control program. Journal of the American statistical Association 105:493–505.</w:t>
      </w:r>
    </w:p>
    <w:p w14:paraId="30E98DAB" w14:textId="77777777" w:rsidR="00804251" w:rsidRPr="00804251" w:rsidRDefault="00804251" w:rsidP="00804251">
      <w:pPr>
        <w:pStyle w:val="Bibliography"/>
        <w:rPr>
          <w:rFonts w:ascii="Calibri" w:hAnsi="Calibri" w:cs="Calibri"/>
        </w:rPr>
      </w:pPr>
      <w:r w:rsidRPr="00804251">
        <w:rPr>
          <w:rFonts w:ascii="Calibri" w:hAnsi="Calibri" w:cs="Calibri"/>
        </w:rPr>
        <w:t>Abadie, A., A. Diamond, and J. Hainmueller. 2015. Comparative politics and the synthetic control method. American Journal of Political Science 59:495–510.</w:t>
      </w:r>
    </w:p>
    <w:p w14:paraId="0AEC9C09" w14:textId="77777777" w:rsidR="00804251" w:rsidRPr="00804251" w:rsidRDefault="00804251" w:rsidP="00804251">
      <w:pPr>
        <w:pStyle w:val="Bibliography"/>
        <w:rPr>
          <w:rFonts w:ascii="Calibri" w:hAnsi="Calibri" w:cs="Calibri"/>
        </w:rPr>
      </w:pPr>
      <w:r w:rsidRPr="00804251">
        <w:rPr>
          <w:rFonts w:ascii="Calibri" w:hAnsi="Calibri" w:cs="Calibri"/>
        </w:rPr>
        <w:t>Archer, S., K. W. Davies, T. E. Fulbright, K. C. McDaniel, B. P. Wilcox, K. Predick, and D. Briske. 2011. Brush management as a rangeland conservation strategy: a critical evaluation. Conservation benefits of rangeland practices: assessment, recommendations, and knowledge gaps’.(Ed. DD Briske) pp:105–170.</w:t>
      </w:r>
    </w:p>
    <w:p w14:paraId="322AC09D" w14:textId="77777777" w:rsidR="00804251" w:rsidRPr="00804251" w:rsidRDefault="00804251" w:rsidP="00804251">
      <w:pPr>
        <w:pStyle w:val="Bibliography"/>
        <w:rPr>
          <w:rFonts w:ascii="Calibri" w:hAnsi="Calibri" w:cs="Calibri"/>
        </w:rPr>
      </w:pPr>
      <w:r w:rsidRPr="00804251">
        <w:rPr>
          <w:rFonts w:ascii="Calibri" w:hAnsi="Calibri" w:cs="Calibri"/>
        </w:rPr>
        <w:t>Ashenfelter, O. C., and D. Card. 1985. Using the longitudinal structure of earnings to estimate the effect of training programs. Review of Economics and Statistics 67:648–660.</w:t>
      </w:r>
    </w:p>
    <w:p w14:paraId="2D2C1B7B" w14:textId="77777777" w:rsidR="00804251" w:rsidRPr="00804251" w:rsidRDefault="00804251" w:rsidP="00804251">
      <w:pPr>
        <w:pStyle w:val="Bibliography"/>
        <w:rPr>
          <w:rFonts w:ascii="Calibri" w:hAnsi="Calibri" w:cs="Calibri"/>
        </w:rPr>
      </w:pPr>
      <w:r w:rsidRPr="00804251">
        <w:rPr>
          <w:rFonts w:ascii="Calibri" w:hAnsi="Calibri" w:cs="Calibri"/>
        </w:rPr>
        <w:t>Bai, J. 2009. Panel data models with interactive fixed effects. Econometrica 77:1229–1279.</w:t>
      </w:r>
    </w:p>
    <w:p w14:paraId="10270C5D" w14:textId="77777777" w:rsidR="00804251" w:rsidRPr="00804251" w:rsidRDefault="00804251" w:rsidP="00804251">
      <w:pPr>
        <w:pStyle w:val="Bibliography"/>
        <w:rPr>
          <w:rFonts w:ascii="Calibri" w:hAnsi="Calibri" w:cs="Calibri"/>
        </w:rPr>
      </w:pPr>
      <w:r w:rsidRPr="00804251">
        <w:rPr>
          <w:rFonts w:ascii="Calibri" w:hAnsi="Calibri" w:cs="Calibri"/>
        </w:rPr>
        <w:t>Bestelmeyer, B. T., L. M. Burkett, L. Lister, J. R. Brown, and R. L. Schooley. 2019. Collaborative Approaches to Strengthen the Role of Science in Rangeland Conservation. Rangelands 41:218–226.</w:t>
      </w:r>
    </w:p>
    <w:p w14:paraId="4511F49F"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Bestelmeyer, B. T., J. E. Herrick, J. R. Brown, D. A. Trujillo, and K. M. Havstad. 2004. Land Management in the American Southwest: A State-and-Transition Approach to Ecosystem Complexity. Environmental Management 34:38–51.</w:t>
      </w:r>
    </w:p>
    <w:p w14:paraId="5CE25160" w14:textId="77777777" w:rsidR="00804251" w:rsidRPr="00804251" w:rsidRDefault="00804251" w:rsidP="00804251">
      <w:pPr>
        <w:pStyle w:val="Bibliography"/>
        <w:rPr>
          <w:rFonts w:ascii="Calibri" w:hAnsi="Calibri" w:cs="Calibri"/>
        </w:rPr>
      </w:pPr>
      <w:r w:rsidRPr="00804251">
        <w:rPr>
          <w:rFonts w:ascii="Calibri" w:hAnsi="Calibri" w:cs="Calibri"/>
        </w:rPr>
        <w:t>Brodersen, K. H., F. Gallusser, J. Koehler, N. Remy, S. L. Scott, and others. 2015. Inferring causal impact using Bayesian structural time-series models. The Annals of Applied Statistics 9:247–274.</w:t>
      </w:r>
    </w:p>
    <w:p w14:paraId="7158B301" w14:textId="77777777" w:rsidR="00804251" w:rsidRPr="00804251" w:rsidRDefault="00804251" w:rsidP="00804251">
      <w:pPr>
        <w:pStyle w:val="Bibliography"/>
        <w:rPr>
          <w:rFonts w:ascii="Calibri" w:hAnsi="Calibri" w:cs="Calibri"/>
        </w:rPr>
      </w:pPr>
      <w:r w:rsidRPr="00804251">
        <w:rPr>
          <w:rFonts w:ascii="Calibri" w:hAnsi="Calibri" w:cs="Calibri"/>
        </w:rPr>
        <w:t>Carpenter, S. R. 1998. The need for large-scale experiments to assess and predict the response of ecosystems to perturbation. Pages 287–312 Successes, limitations, and frontiers in ecosystem science. Springer.</w:t>
      </w:r>
    </w:p>
    <w:p w14:paraId="72D8131D" w14:textId="77777777" w:rsidR="00804251" w:rsidRPr="00804251" w:rsidRDefault="00804251" w:rsidP="00804251">
      <w:pPr>
        <w:pStyle w:val="Bibliography"/>
        <w:rPr>
          <w:rFonts w:ascii="Calibri" w:hAnsi="Calibri" w:cs="Calibri"/>
        </w:rPr>
      </w:pPr>
      <w:r w:rsidRPr="00804251">
        <w:rPr>
          <w:rFonts w:ascii="Calibri" w:hAnsi="Calibri" w:cs="Calibri"/>
        </w:rPr>
        <w:t>Copeland, S. M., S. M. Munson, D. S. Pilliod, J. L. Welty, J. B. Bradford, and B. J. Butterfield. 2017. Long‐term trends in restoration and associated land treatments in the southwestern United States. Restoration Ecology 26:311–322.</w:t>
      </w:r>
    </w:p>
    <w:p w14:paraId="66623326" w14:textId="77777777" w:rsidR="00804251" w:rsidRPr="00804251" w:rsidRDefault="00804251" w:rsidP="00804251">
      <w:pPr>
        <w:pStyle w:val="Bibliography"/>
        <w:rPr>
          <w:rFonts w:ascii="Calibri" w:hAnsi="Calibri" w:cs="Calibri"/>
        </w:rPr>
      </w:pPr>
      <w:r w:rsidRPr="00804251">
        <w:rPr>
          <w:rFonts w:ascii="Calibri" w:hAnsi="Calibri" w:cs="Calibri"/>
        </w:rPr>
        <w:t>Craig, P., S. V. Katikireddi, A. Leyland, and F. Popham. 2017. Natural experiments: an overview of methods, approaches, and contributions to public health intervention research. Annual review of public health 38:39–56.</w:t>
      </w:r>
    </w:p>
    <w:p w14:paraId="60511D22" w14:textId="77777777" w:rsidR="00804251" w:rsidRPr="00804251" w:rsidRDefault="00804251" w:rsidP="00804251">
      <w:pPr>
        <w:pStyle w:val="Bibliography"/>
        <w:rPr>
          <w:rFonts w:ascii="Calibri" w:hAnsi="Calibri" w:cs="Calibri"/>
        </w:rPr>
      </w:pPr>
      <w:r w:rsidRPr="00804251">
        <w:rPr>
          <w:rFonts w:ascii="Calibri" w:hAnsi="Calibri" w:cs="Calibri"/>
        </w:rPr>
        <w:t>Dehejia, R. H., and S. Wahba. 2002. Propensity score-matching methods for nonexperimental causal studies. Review of Economics and statistics 84:151–161.</w:t>
      </w:r>
    </w:p>
    <w:p w14:paraId="22D78382" w14:textId="77777777" w:rsidR="00804251" w:rsidRPr="00804251" w:rsidRDefault="00804251" w:rsidP="00804251">
      <w:pPr>
        <w:pStyle w:val="Bibliography"/>
        <w:rPr>
          <w:rFonts w:ascii="Calibri" w:hAnsi="Calibri" w:cs="Calibri"/>
        </w:rPr>
      </w:pPr>
      <w:r w:rsidRPr="00804251">
        <w:rPr>
          <w:rFonts w:ascii="Calibri" w:hAnsi="Calibri" w:cs="Calibri"/>
        </w:rPr>
        <w:t>Duniway, M. C., B. T. Bestelmeyer, and A. Tugel. 2010. Soil Processes and Properties That Distinguish Ecological Sites and States. Rangelands 32:9–15.</w:t>
      </w:r>
    </w:p>
    <w:p w14:paraId="40DCEA1E" w14:textId="77777777" w:rsidR="00804251" w:rsidRPr="00804251" w:rsidRDefault="00804251" w:rsidP="00804251">
      <w:pPr>
        <w:pStyle w:val="Bibliography"/>
        <w:rPr>
          <w:rFonts w:ascii="Calibri" w:hAnsi="Calibri" w:cs="Calibri"/>
        </w:rPr>
      </w:pPr>
      <w:r w:rsidRPr="00804251">
        <w:rPr>
          <w:rFonts w:ascii="Calibri" w:hAnsi="Calibri" w:cs="Calibri"/>
        </w:rPr>
        <w:t>Ferman, B., C. Pinto, and V. Possebom. 2017. Cherry picking with synthetic controls. Munich Personal RePEc Archive 80970.</w:t>
      </w:r>
    </w:p>
    <w:p w14:paraId="760E5D35" w14:textId="77777777" w:rsidR="00804251" w:rsidRPr="00804251" w:rsidRDefault="00804251" w:rsidP="00804251">
      <w:pPr>
        <w:pStyle w:val="Bibliography"/>
        <w:rPr>
          <w:rFonts w:ascii="Calibri" w:hAnsi="Calibri" w:cs="Calibri"/>
        </w:rPr>
      </w:pPr>
      <w:r w:rsidRPr="00804251">
        <w:rPr>
          <w:rFonts w:ascii="Calibri" w:hAnsi="Calibri" w:cs="Calibri"/>
        </w:rPr>
        <w:t>Gillan, J. K., J. W. Karl, N. N. Barger, A. Elaksher, and M. C. Duniway. 2016. Spatially explicit rangeland erosion monitoring using high-resolution digital aerial imagery. Rangeland Ecology &amp; Management 69:95–107.</w:t>
      </w:r>
    </w:p>
    <w:p w14:paraId="201AB211"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Gorelick, N., M. Hancher, M. Dixon, S. Ilyushchenko, D. Thau, and R. Moore. 2017. Google Earth Engine: Planetary-scale geospatial analysis for everyone. Remote Sensing of Environment 202:18–27.</w:t>
      </w:r>
    </w:p>
    <w:p w14:paraId="3B2DFABC" w14:textId="77777777" w:rsidR="00804251" w:rsidRPr="00804251" w:rsidRDefault="00804251" w:rsidP="00804251">
      <w:pPr>
        <w:pStyle w:val="Bibliography"/>
        <w:rPr>
          <w:rFonts w:ascii="Calibri" w:hAnsi="Calibri" w:cs="Calibri"/>
        </w:rPr>
      </w:pPr>
      <w:r w:rsidRPr="00804251">
        <w:rPr>
          <w:rFonts w:ascii="Calibri" w:hAnsi="Calibri" w:cs="Calibri"/>
        </w:rPr>
        <w:t>Hurlbert, S. H. 1984. Pseudoreplication and the design of ecological field experiments. Ecological monographs 54:187–211.</w:t>
      </w:r>
    </w:p>
    <w:p w14:paraId="6DF8DFDA" w14:textId="77777777" w:rsidR="00804251" w:rsidRPr="00804251" w:rsidRDefault="00804251" w:rsidP="00804251">
      <w:pPr>
        <w:pStyle w:val="Bibliography"/>
        <w:rPr>
          <w:rFonts w:ascii="Calibri" w:hAnsi="Calibri" w:cs="Calibri"/>
        </w:rPr>
      </w:pPr>
      <w:r w:rsidRPr="00804251">
        <w:rPr>
          <w:rFonts w:ascii="Calibri" w:hAnsi="Calibri" w:cs="Calibri"/>
        </w:rPr>
        <w:t>Hurlbert, S. H. 2004. On misinterpretations of pseudoreplication and related matters: a reply to Oksanen. Oikos 104:591–597.</w:t>
      </w:r>
    </w:p>
    <w:p w14:paraId="7FB09B10" w14:textId="77777777" w:rsidR="00804251" w:rsidRPr="00804251" w:rsidRDefault="00804251" w:rsidP="00804251">
      <w:pPr>
        <w:pStyle w:val="Bibliography"/>
        <w:rPr>
          <w:rFonts w:ascii="Calibri" w:hAnsi="Calibri" w:cs="Calibri"/>
        </w:rPr>
      </w:pPr>
      <w:r w:rsidRPr="00804251">
        <w:rPr>
          <w:rFonts w:ascii="Calibri" w:hAnsi="Calibri" w:cs="Calibri"/>
        </w:rPr>
        <w:t>Imbens, G. W., and T. Lemieux. 2008. Regression discontinuity designs: A guide to practice. Journal of econometrics 142:615–635.</w:t>
      </w:r>
    </w:p>
    <w:p w14:paraId="3539B22B" w14:textId="77777777" w:rsidR="00804251" w:rsidRPr="00804251" w:rsidRDefault="00804251" w:rsidP="00804251">
      <w:pPr>
        <w:pStyle w:val="Bibliography"/>
        <w:rPr>
          <w:rFonts w:ascii="Calibri" w:hAnsi="Calibri" w:cs="Calibri"/>
        </w:rPr>
      </w:pPr>
      <w:r w:rsidRPr="00804251">
        <w:rPr>
          <w:rFonts w:ascii="Calibri" w:hAnsi="Calibri" w:cs="Calibri"/>
        </w:rPr>
        <w:t>Jones, B. A. 2018. Forest-attacking Invasive Species and Infant Health: Evidence From the Invasive Emerald Ash Borer. Ecological economics 154:282–293.</w:t>
      </w:r>
    </w:p>
    <w:p w14:paraId="0174F11E" w14:textId="77777777" w:rsidR="00804251" w:rsidRPr="00804251" w:rsidRDefault="00804251" w:rsidP="00804251">
      <w:pPr>
        <w:pStyle w:val="Bibliography"/>
        <w:rPr>
          <w:rFonts w:ascii="Calibri" w:hAnsi="Calibri" w:cs="Calibri"/>
        </w:rPr>
      </w:pPr>
      <w:r w:rsidRPr="00804251">
        <w:rPr>
          <w:rFonts w:ascii="Calibri" w:hAnsi="Calibri" w:cs="Calibri"/>
        </w:rPr>
        <w:t>Karl, J. W., J. K. Gillan, N. N. Barger, J. E. Herrick, and M. C. Duniway. 2014. Interpretation of high-resolution imagery for detecting vegetation cover composition change after fuels reduction treatments in woodlands. Ecological indicators 45:570–578.</w:t>
      </w:r>
    </w:p>
    <w:p w14:paraId="7E52C909" w14:textId="77777777" w:rsidR="00804251" w:rsidRPr="00804251" w:rsidRDefault="00804251" w:rsidP="00804251">
      <w:pPr>
        <w:pStyle w:val="Bibliography"/>
        <w:rPr>
          <w:rFonts w:ascii="Calibri" w:hAnsi="Calibri" w:cs="Calibri"/>
        </w:rPr>
      </w:pPr>
      <w:r w:rsidRPr="00804251">
        <w:rPr>
          <w:rFonts w:ascii="Calibri" w:hAnsi="Calibri" w:cs="Calibri"/>
        </w:rPr>
        <w:t>Larsen, A. E., K. Meng, and B. E. Kendall. 2019. Causal Analysis in Control-Impact Ecological Studies with Observational Data. Methods in Ecology and Evolution.</w:t>
      </w:r>
    </w:p>
    <w:p w14:paraId="48F766DD" w14:textId="77777777" w:rsidR="00804251" w:rsidRPr="00804251" w:rsidRDefault="00804251" w:rsidP="00804251">
      <w:pPr>
        <w:pStyle w:val="Bibliography"/>
        <w:rPr>
          <w:rFonts w:ascii="Calibri" w:hAnsi="Calibri" w:cs="Calibri"/>
        </w:rPr>
      </w:pPr>
      <w:r w:rsidRPr="00804251">
        <w:rPr>
          <w:rFonts w:ascii="Calibri" w:hAnsi="Calibri" w:cs="Calibri"/>
        </w:rPr>
        <w:t>van der Loo, M. 2019. gower: Gower’s Distance. R package version 0.2.1.</w:t>
      </w:r>
    </w:p>
    <w:p w14:paraId="563216C2" w14:textId="77777777" w:rsidR="00804251" w:rsidRPr="00804251" w:rsidRDefault="00804251" w:rsidP="00804251">
      <w:pPr>
        <w:pStyle w:val="Bibliography"/>
        <w:rPr>
          <w:rFonts w:ascii="Calibri" w:hAnsi="Calibri" w:cs="Calibri"/>
        </w:rPr>
      </w:pPr>
      <w:r w:rsidRPr="00804251">
        <w:rPr>
          <w:rFonts w:ascii="Calibri" w:hAnsi="Calibri" w:cs="Calibri"/>
        </w:rPr>
        <w:t>Malmstrom, C. M., H. S. Butterfield, C. Barber, B. Dieter, R. Harrison, J. Qi, D. Riaño, A. Schrotenboer, S. Stone, C. J. Stoner, and others. 2009. Using remote sensing to evaluate the influence of grassland restoration activities on ecosystem forage provisioning services. Restoration Ecology 17:526–538.</w:t>
      </w:r>
    </w:p>
    <w:p w14:paraId="5A9FEE96" w14:textId="77777777" w:rsidR="00804251" w:rsidRPr="00804251" w:rsidRDefault="00804251" w:rsidP="00804251">
      <w:pPr>
        <w:pStyle w:val="Bibliography"/>
        <w:rPr>
          <w:rFonts w:ascii="Calibri" w:hAnsi="Calibri" w:cs="Calibri"/>
        </w:rPr>
      </w:pPr>
      <w:r w:rsidRPr="00804251">
        <w:rPr>
          <w:rFonts w:ascii="Calibri" w:hAnsi="Calibri" w:cs="Calibri"/>
        </w:rPr>
        <w:t>Marsett, R. C., J. Qi, P. Heilman, S. H. Biedenbender, M. C. Watson, S. Amer, M. Weltz, D. Goodrich, and R. Marsett. 2006. Remote sensing for grassland management in the arid southwest. Rangeland Ecology &amp; Management 59:530–540.</w:t>
      </w:r>
    </w:p>
    <w:p w14:paraId="4490CFBA"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Monroe, A. P., C. L. Aldridge, M. S. O’Donnell, D. J. Manier, C. G. Homer, and P. J. Anderson. 2020. Using remote sensing products to predict recovery of vegetation across space and time following energy development. Ecological Indicators 110:105872.</w:t>
      </w:r>
    </w:p>
    <w:p w14:paraId="027DE73E" w14:textId="77777777" w:rsidR="00804251" w:rsidRPr="00804251" w:rsidRDefault="00804251" w:rsidP="00804251">
      <w:pPr>
        <w:pStyle w:val="Bibliography"/>
        <w:rPr>
          <w:rFonts w:ascii="Calibri" w:hAnsi="Calibri" w:cs="Calibri"/>
        </w:rPr>
      </w:pPr>
      <w:r w:rsidRPr="00804251">
        <w:rPr>
          <w:rFonts w:ascii="Calibri" w:hAnsi="Calibri" w:cs="Calibri"/>
        </w:rPr>
        <w:t>Nauman, T. W., and M. C. Duniway. 2016. The Automated Reference Toolset: A Soil-Geomorphic Ecological Potential Matching Algorithm. Soil Science Society of America Journal 80:1317–1328.</w:t>
      </w:r>
    </w:p>
    <w:p w14:paraId="331CF2BE" w14:textId="77777777" w:rsidR="00804251" w:rsidRPr="00804251" w:rsidRDefault="00804251" w:rsidP="00804251">
      <w:pPr>
        <w:pStyle w:val="Bibliography"/>
        <w:rPr>
          <w:rFonts w:ascii="Calibri" w:hAnsi="Calibri" w:cs="Calibri"/>
        </w:rPr>
      </w:pPr>
      <w:r w:rsidRPr="00804251">
        <w:rPr>
          <w:rFonts w:ascii="Calibri" w:hAnsi="Calibri" w:cs="Calibri"/>
        </w:rPr>
        <w:t>Nauman, T. W., C. P. Ely, M. P. Miller, and M. C. Duniway. 2019. Salinity yield modeling of the Upper Colorado River Basin using 30-meter resolution soil maps and random forests. Water Resources Research.</w:t>
      </w:r>
    </w:p>
    <w:p w14:paraId="789925DC" w14:textId="77777777" w:rsidR="00804251" w:rsidRPr="00804251" w:rsidRDefault="00804251" w:rsidP="00804251">
      <w:pPr>
        <w:pStyle w:val="Bibliography"/>
        <w:rPr>
          <w:rFonts w:ascii="Calibri" w:hAnsi="Calibri" w:cs="Calibri"/>
        </w:rPr>
      </w:pPr>
      <w:r w:rsidRPr="00804251">
        <w:rPr>
          <w:rFonts w:ascii="Calibri" w:hAnsi="Calibri" w:cs="Calibri"/>
        </w:rPr>
        <w:t>Oksanen, L. 2001. Logic of experiments in ecology: is pseudoreplication a pseudoissue? Oikos 94:27–38.</w:t>
      </w:r>
    </w:p>
    <w:p w14:paraId="264E5AAA" w14:textId="77777777" w:rsidR="00804251" w:rsidRPr="00804251" w:rsidRDefault="00804251" w:rsidP="00804251">
      <w:pPr>
        <w:pStyle w:val="Bibliography"/>
        <w:rPr>
          <w:rFonts w:ascii="Calibri" w:hAnsi="Calibri" w:cs="Calibri"/>
        </w:rPr>
      </w:pPr>
      <w:r w:rsidRPr="00804251">
        <w:rPr>
          <w:rFonts w:ascii="Calibri" w:hAnsi="Calibri" w:cs="Calibri"/>
        </w:rPr>
        <w:t>Oksanen, L. 2004. The devil lies in details: reply to Stuart Hurlbert. Oikos 104:598–605.</w:t>
      </w:r>
    </w:p>
    <w:p w14:paraId="26F8FB69" w14:textId="77777777" w:rsidR="00804251" w:rsidRPr="00804251" w:rsidRDefault="00804251" w:rsidP="00804251">
      <w:pPr>
        <w:pStyle w:val="Bibliography"/>
        <w:rPr>
          <w:rFonts w:ascii="Calibri" w:hAnsi="Calibri" w:cs="Calibri"/>
        </w:rPr>
      </w:pPr>
      <w:r w:rsidRPr="00804251">
        <w:rPr>
          <w:rFonts w:ascii="Calibri" w:hAnsi="Calibri" w:cs="Calibri"/>
        </w:rPr>
        <w:t>Poitras, T. B., M. L. Villarreal, E. K. Waller, T. W. Nauman, M. E. Miller, and M. C. Duniway. 2018. Identifying optimal remotely-sensed variables for ecosystem monitoring in Colorado Plateau drylands. Journal of Arid Environments 153:76–87.</w:t>
      </w:r>
    </w:p>
    <w:p w14:paraId="38D1A1D8" w14:textId="77777777" w:rsidR="00804251" w:rsidRPr="00804251" w:rsidRDefault="00804251" w:rsidP="00804251">
      <w:pPr>
        <w:pStyle w:val="Bibliography"/>
        <w:rPr>
          <w:rFonts w:ascii="Calibri" w:hAnsi="Calibri" w:cs="Calibri"/>
        </w:rPr>
      </w:pPr>
      <w:r w:rsidRPr="00804251">
        <w:rPr>
          <w:rFonts w:ascii="Calibri" w:hAnsi="Calibri" w:cs="Calibri"/>
        </w:rPr>
        <w:t>R Development Core Team. 2015. R: a language and environment for statistical computing. R Foundation for Statistical Computing, Vienna, Austria.</w:t>
      </w:r>
    </w:p>
    <w:p w14:paraId="5D3AA5DF" w14:textId="77777777" w:rsidR="00804251" w:rsidRPr="00804251" w:rsidRDefault="00804251" w:rsidP="00804251">
      <w:pPr>
        <w:pStyle w:val="Bibliography"/>
        <w:rPr>
          <w:rFonts w:ascii="Calibri" w:hAnsi="Calibri" w:cs="Calibri"/>
        </w:rPr>
      </w:pPr>
      <w:r w:rsidRPr="00804251">
        <w:rPr>
          <w:rFonts w:ascii="Calibri" w:hAnsi="Calibri" w:cs="Calibri"/>
        </w:rPr>
        <w:t>Rana, P., and D. C. Miller. 2019. Explaining long-term outcome trajectories in social–ecological systems. PloS one 14:e0215230.</w:t>
      </w:r>
    </w:p>
    <w:p w14:paraId="2DFA4403" w14:textId="77777777" w:rsidR="00804251" w:rsidRPr="00804251" w:rsidRDefault="00804251" w:rsidP="00804251">
      <w:pPr>
        <w:pStyle w:val="Bibliography"/>
        <w:rPr>
          <w:rFonts w:ascii="Calibri" w:hAnsi="Calibri" w:cs="Calibri"/>
        </w:rPr>
      </w:pPr>
      <w:r w:rsidRPr="00804251">
        <w:rPr>
          <w:rFonts w:ascii="Calibri" w:hAnsi="Calibri" w:cs="Calibri"/>
        </w:rPr>
        <w:t>Rana, P., and E. Sills. 2018. Does certification change the trajectory of tree cover in working forests in the tropics? An application of the synthetic control method of impact evaluation. Forests 9:98.</w:t>
      </w:r>
    </w:p>
    <w:p w14:paraId="7510056C" w14:textId="77777777" w:rsidR="00804251" w:rsidRPr="00804251" w:rsidRDefault="00804251" w:rsidP="00804251">
      <w:pPr>
        <w:pStyle w:val="Bibliography"/>
        <w:rPr>
          <w:rFonts w:ascii="Calibri" w:hAnsi="Calibri" w:cs="Calibri"/>
        </w:rPr>
      </w:pPr>
      <w:r w:rsidRPr="00804251">
        <w:rPr>
          <w:rFonts w:ascii="Calibri" w:hAnsi="Calibri" w:cs="Calibri"/>
        </w:rPr>
        <w:t>Reed, B. C., J. F. Brown, D. VanderZee, T. R. Loveland, J. W. Merchant, and D. O. Ohlen. 1994. Measuring phenological variability from satellite imagery. Journal of vegetation science 5:703–714.</w:t>
      </w:r>
    </w:p>
    <w:p w14:paraId="02ACF461" w14:textId="77777777" w:rsidR="00804251" w:rsidRPr="00804251" w:rsidRDefault="00804251" w:rsidP="00804251">
      <w:pPr>
        <w:pStyle w:val="Bibliography"/>
        <w:rPr>
          <w:rFonts w:ascii="Calibri" w:hAnsi="Calibri" w:cs="Calibri"/>
        </w:rPr>
      </w:pPr>
      <w:r w:rsidRPr="00804251">
        <w:rPr>
          <w:rFonts w:ascii="Calibri" w:hAnsi="Calibri" w:cs="Calibri"/>
        </w:rPr>
        <w:t>Salley, S. W., C. J. Talbot, and J. R. Brown. 2016. The natural resources conservation service land resource hierarchy and ecological sites. Soil Science Society of America Journal 80:1–9.</w:t>
      </w:r>
    </w:p>
    <w:p w14:paraId="4027CF55"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Sills, E. O., D. Herrera, A. J. Kirkpatrick, A. Brandão, R. Dickson, S. Hall, S. Pattanayak, D. Shoch, M. Vedoveto, L. Young, and A. Pfaff. 2015. Estimating the Impacts of Local Policy Innovation: The Synthetic Control Method Applied to Tropical Deforestation. PLoS ONE 10.</w:t>
      </w:r>
    </w:p>
    <w:p w14:paraId="5249BC28" w14:textId="77777777" w:rsidR="00804251" w:rsidRPr="00804251" w:rsidRDefault="00804251" w:rsidP="00804251">
      <w:pPr>
        <w:pStyle w:val="Bibliography"/>
        <w:rPr>
          <w:rFonts w:ascii="Calibri" w:hAnsi="Calibri" w:cs="Calibri"/>
        </w:rPr>
      </w:pPr>
      <w:r w:rsidRPr="00804251">
        <w:rPr>
          <w:rFonts w:ascii="Calibri" w:hAnsi="Calibri" w:cs="Calibri"/>
        </w:rPr>
        <w:t>Soil Survery Staff. 2010. Keys to Soil Taxonomy. 11th Edition. United States Department of Agriculture, Natural Resources Conservation Service, Washington, DC.</w:t>
      </w:r>
    </w:p>
    <w:p w14:paraId="71C437ED" w14:textId="77777777" w:rsidR="00804251" w:rsidRPr="00804251" w:rsidRDefault="00804251" w:rsidP="00804251">
      <w:pPr>
        <w:pStyle w:val="Bibliography"/>
        <w:rPr>
          <w:rFonts w:ascii="Calibri" w:hAnsi="Calibri" w:cs="Calibri"/>
        </w:rPr>
      </w:pPr>
      <w:r w:rsidRPr="00804251">
        <w:rPr>
          <w:rFonts w:ascii="Calibri" w:hAnsi="Calibri" w:cs="Calibri"/>
        </w:rPr>
        <w:t>Steinemann, A. 2001. Improving alternatives for environmental impact assessment. Environmental Impact Assessment Review 21:3–21.</w:t>
      </w:r>
    </w:p>
    <w:p w14:paraId="0FA2606F" w14:textId="77777777" w:rsidR="00804251" w:rsidRPr="00804251" w:rsidRDefault="00804251" w:rsidP="00804251">
      <w:pPr>
        <w:pStyle w:val="Bibliography"/>
        <w:rPr>
          <w:rFonts w:ascii="Calibri" w:hAnsi="Calibri" w:cs="Calibri"/>
        </w:rPr>
      </w:pPr>
      <w:r w:rsidRPr="00804251">
        <w:rPr>
          <w:rFonts w:ascii="Calibri" w:hAnsi="Calibri" w:cs="Calibri"/>
        </w:rPr>
        <w:t>Waller, E. K., M. L. Villarreal, T. B. Poitras, T. W. Nauman, and M. C. Duniway. 2018. Landsat time series analysis of fractional plant cover changes on abandoned energy development sites. International journal of applied earth observation and geoinformation 73:407–419.</w:t>
      </w:r>
    </w:p>
    <w:p w14:paraId="635A3400" w14:textId="77777777" w:rsidR="00804251" w:rsidRPr="00804251" w:rsidRDefault="00804251" w:rsidP="00804251">
      <w:pPr>
        <w:pStyle w:val="Bibliography"/>
        <w:rPr>
          <w:rFonts w:ascii="Calibri" w:hAnsi="Calibri" w:cs="Calibri"/>
        </w:rPr>
      </w:pPr>
      <w:r w:rsidRPr="00804251">
        <w:rPr>
          <w:rFonts w:ascii="Calibri" w:hAnsi="Calibri" w:cs="Calibri"/>
        </w:rPr>
        <w:t>Wernberg, T., D. A. Smale, and M. S. Thomsen. 2012. A decade of climate change experiments on marine organisms: procedures, patterns and problems. Global Change Biology 18:1491–1498.</w:t>
      </w:r>
    </w:p>
    <w:p w14:paraId="1689CE40" w14:textId="77777777" w:rsidR="00804251" w:rsidRPr="00804251" w:rsidRDefault="00804251" w:rsidP="00804251">
      <w:pPr>
        <w:pStyle w:val="Bibliography"/>
        <w:rPr>
          <w:rFonts w:ascii="Calibri" w:hAnsi="Calibri" w:cs="Calibri"/>
        </w:rPr>
      </w:pPr>
      <w:r w:rsidRPr="00804251">
        <w:rPr>
          <w:rFonts w:ascii="Calibri" w:hAnsi="Calibri" w:cs="Calibri"/>
        </w:rPr>
        <w:t>Williams, B. K. 2011. Adaptive management of natural resources—framework and issues. Journal of environmental management 92:1346–1353.</w:t>
      </w:r>
    </w:p>
    <w:p w14:paraId="3FBA3675" w14:textId="77777777" w:rsidR="00804251" w:rsidRPr="00804251" w:rsidRDefault="00804251" w:rsidP="00804251">
      <w:pPr>
        <w:pStyle w:val="Bibliography"/>
        <w:rPr>
          <w:rFonts w:ascii="Calibri" w:hAnsi="Calibri" w:cs="Calibri"/>
        </w:rPr>
      </w:pPr>
      <w:r w:rsidRPr="00804251">
        <w:rPr>
          <w:rFonts w:ascii="Calibri" w:hAnsi="Calibri" w:cs="Calibri"/>
        </w:rPr>
        <w:t>Winkler, D. E., J. Belnap, D. Hoover, S. C. Reed, and M. C. Duniway. 2019. Shrub persistence and increased grass mortality in response to drought in dryland systems. Global change biology.</w:t>
      </w:r>
    </w:p>
    <w:p w14:paraId="65C7EBBC" w14:textId="77777777" w:rsidR="00804251" w:rsidRPr="00804251" w:rsidRDefault="00804251" w:rsidP="00804251">
      <w:pPr>
        <w:pStyle w:val="Bibliography"/>
        <w:rPr>
          <w:rFonts w:ascii="Calibri" w:hAnsi="Calibri" w:cs="Calibri"/>
        </w:rPr>
      </w:pPr>
      <w:r w:rsidRPr="00804251">
        <w:rPr>
          <w:rFonts w:ascii="Calibri" w:hAnsi="Calibri" w:cs="Calibri"/>
        </w:rPr>
        <w:t>Xu, Y. 2017. Generalized synthetic control method: Causal inference with interactive fixed effects models. Political Analysis 25:57–76.</w:t>
      </w:r>
    </w:p>
    <w:p w14:paraId="4A206932" w14:textId="41AB8535" w:rsidR="00BE276D" w:rsidRPr="003715AA" w:rsidRDefault="00CB0527" w:rsidP="00CB0527">
      <w:r>
        <w:fldChar w:fldCharType="end"/>
      </w:r>
      <w:r w:rsidR="00DF6E65">
        <w:br w:type="page"/>
      </w:r>
    </w:p>
    <w:p w14:paraId="0B6B892A" w14:textId="77777777" w:rsidR="003715AA" w:rsidRDefault="00421BB4" w:rsidP="00FC0F9D">
      <w:pPr>
        <w:pStyle w:val="Heading1"/>
      </w:pPr>
      <w:r>
        <w:lastRenderedPageBreak/>
        <w:t>Tables</w:t>
      </w:r>
    </w:p>
    <w:p w14:paraId="3779C588" w14:textId="2A184867" w:rsidR="00FC0F9D" w:rsidRDefault="00FC0F9D" w:rsidP="0009252C">
      <w:pPr>
        <w:pStyle w:val="Heading4"/>
      </w:pPr>
      <w:r>
        <w:t xml:space="preserve">Table </w:t>
      </w:r>
      <w:r w:rsidR="00F53C80">
        <w:t>1</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30CFA7A5" w:rsidR="00FC0F9D" w:rsidRDefault="00FC0F9D" w:rsidP="005D675A">
            <w:pPr>
              <w:spacing w:line="480" w:lineRule="auto"/>
              <w:rPr>
                <w:sz w:val="18"/>
              </w:rPr>
            </w:pPr>
            <w:r>
              <w:rPr>
                <w:sz w:val="18"/>
              </w:rPr>
              <w:t xml:space="preserve">Applied treatment effect estimated by subtracting individual and time-period effects </w:t>
            </w:r>
            <w:r w:rsidR="00F22925">
              <w:rPr>
                <w:sz w:val="18"/>
              </w:rPr>
              <w:t xml:space="preserve">in </w:t>
            </w:r>
            <w:r>
              <w:rPr>
                <w:sz w:val="18"/>
              </w:rPr>
              <w:t>a linear</w:t>
            </w:r>
            <w:r w:rsidR="00F22925">
              <w:rPr>
                <w:sz w:val="18"/>
              </w:rPr>
              <w:t xml:space="preserve"> “two way fixed effects”</w:t>
            </w:r>
            <w:r>
              <w:rPr>
                <w:sz w:val="18"/>
              </w:rPr>
              <w:t xml:space="preserve"> model: </w:t>
            </w:r>
          </w:p>
          <w:p w14:paraId="09863E92" w14:textId="77777777" w:rsidR="00FC0F9D" w:rsidRPr="00BE2DB1" w:rsidRDefault="00F1609E" w:rsidP="005D675A">
            <w:pPr>
              <w:spacing w:line="480" w:lineRule="auto"/>
              <w:rPr>
                <w:rFonts w:eastAsiaTheme="minorEastAsia"/>
                <w:sz w:val="18"/>
              </w:rPr>
            </w:pPr>
            <m:oMathPara>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C</m:t>
                    </m:r>
                  </m:e>
                  <m:sub>
                    <m:r>
                      <w:rPr>
                        <w:rFonts w:ascii="Cambria Math" w:hAnsi="Cambria Math"/>
                        <w:sz w:val="18"/>
                      </w:rPr>
                      <m:t>i</m:t>
                    </m:r>
                  </m:sub>
                </m:sSub>
                <m:r>
                  <w:rPr>
                    <w:rFonts w:ascii="Cambria Math" w:hAnsi="Cambria Math"/>
                    <w:sz w:val="18"/>
                  </w:rPr>
                  <m:t>+</m:t>
                </m:r>
                <m:sSub>
                  <m:sSubPr>
                    <m:ctrlPr>
                      <w:rPr>
                        <w:rFonts w:ascii="Cambria Math" w:hAnsi="Cambria Math"/>
                        <w:i/>
                        <w:sz w:val="18"/>
                      </w:rPr>
                    </m:ctrlPr>
                  </m:sSubPr>
                  <m:e>
                    <m:r>
                      <w:rPr>
                        <w:rFonts w:ascii="Cambria Math" w:hAnsi="Cambria Math"/>
                        <w:sz w:val="18"/>
                      </w:rPr>
                      <m:t>A</m:t>
                    </m:r>
                  </m:e>
                  <m:sub>
                    <m:r>
                      <w:rPr>
                        <w:rFonts w:ascii="Cambria Math" w:hAnsi="Cambria Math"/>
                        <w:sz w:val="18"/>
                      </w:rPr>
                      <m:t>t</m:t>
                    </m:r>
                  </m:sub>
                </m:sSub>
                <m:r>
                  <w:rPr>
                    <w:rFonts w:ascii="Cambria Math" w:hAnsi="Cambria Math"/>
                    <w:sz w:val="18"/>
                  </w:rPr>
                  <m:t>+B*</m:t>
                </m:r>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m:oMathPara>
          </w:p>
          <w:p w14:paraId="61F7944F" w14:textId="07042ED4" w:rsidR="00BE2DB1" w:rsidRPr="00675F61" w:rsidRDefault="00BE2DB1" w:rsidP="005D675A">
            <w:pPr>
              <w:spacing w:line="480" w:lineRule="auto"/>
              <w:rPr>
                <w:sz w:val="18"/>
              </w:rPr>
            </w:pPr>
            <w:r>
              <w:rPr>
                <w:rFonts w:eastAsiaTheme="minorEastAsia"/>
                <w:sz w:val="18"/>
              </w:rPr>
              <w:t xml:space="preserve">Where </w:t>
            </w:r>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oMath>
            <w:r>
              <w:rPr>
                <w:rFonts w:eastAsiaTheme="minorEastAsia"/>
                <w:sz w:val="18"/>
              </w:rPr>
              <w:t xml:space="preserve"> is the response for pixel </w:t>
            </w:r>
            <w:r w:rsidRPr="00BE2DB1">
              <w:rPr>
                <w:rFonts w:eastAsiaTheme="minorEastAsia"/>
                <w:i/>
                <w:sz w:val="18"/>
              </w:rPr>
              <w:t>i</w:t>
            </w:r>
            <w:r>
              <w:rPr>
                <w:rFonts w:eastAsiaTheme="minorEastAsia"/>
                <w:sz w:val="18"/>
              </w:rPr>
              <w:t xml:space="preserve"> at time </w:t>
            </w:r>
            <w:r w:rsidRPr="00BE2DB1">
              <w:rPr>
                <w:rFonts w:eastAsiaTheme="minorEastAsia"/>
                <w:i/>
                <w:sz w:val="18"/>
              </w:rPr>
              <w:t>t</w:t>
            </w:r>
            <w:r>
              <w:rPr>
                <w:rFonts w:eastAsiaTheme="minorEastAsia"/>
                <w:sz w:val="18"/>
              </w:rPr>
              <w:t xml:space="preserve">, C is a vector of individual effects, A is a vector time </w:t>
            </w:r>
            <w:r w:rsidR="00726C5C">
              <w:rPr>
                <w:rFonts w:eastAsiaTheme="minorEastAsia"/>
                <w:sz w:val="18"/>
              </w:rPr>
              <w:t xml:space="preserve">effects, B is the treatment effect with </w:t>
            </w:r>
            <w:r>
              <w:rPr>
                <w:rFonts w:eastAsiaTheme="minorEastAsia"/>
                <w:sz w:val="18"/>
              </w:rPr>
              <w:t xml:space="preserve"> </w:t>
            </w:r>
            <m:oMath>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oMath>
            <w:r w:rsidR="00726C5C">
              <w:rPr>
                <w:rFonts w:eastAsiaTheme="minorEastAsia"/>
                <w:sz w:val="18"/>
              </w:rPr>
              <w:t xml:space="preserve"> a 0/1 dummy variable indicating treatment and error as </w:t>
            </w:r>
            <m:oMath>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w:p>
        </w:tc>
        <w:tc>
          <w:tcPr>
            <w:tcW w:w="1800" w:type="dxa"/>
          </w:tcPr>
          <w:p w14:paraId="72017A28" w14:textId="0CA9F1FF" w:rsidR="00FC0F9D" w:rsidRPr="00675F61" w:rsidRDefault="00F22925" w:rsidP="004A2ABA">
            <w:pPr>
              <w:rPr>
                <w:sz w:val="18"/>
              </w:rPr>
            </w:pPr>
            <w:r>
              <w:rPr>
                <w:sz w:val="18"/>
              </w:rPr>
              <w:fldChar w:fldCharType="begin"/>
            </w:r>
            <w:r>
              <w:rPr>
                <w:sz w:val="18"/>
              </w:rPr>
              <w:instrText xml:space="preserve"> ADDIN ZOTERO_ITEM CSL_CITATION {"citationID":"a2li1flk4m1","properties":{"formattedCitation":"(Ashenfelter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Pr>
                <w:sz w:val="18"/>
              </w:rPr>
              <w:fldChar w:fldCharType="separate"/>
            </w:r>
            <w:r w:rsidRPr="00F22925">
              <w:rPr>
                <w:rFonts w:ascii="Calibri" w:hAnsi="Calibri" w:cs="Calibri"/>
                <w:sz w:val="18"/>
              </w:rPr>
              <w:t>Ashenfelter and Card 1985</w:t>
            </w:r>
            <w:r>
              <w:rPr>
                <w:sz w:val="18"/>
              </w:rPr>
              <w:fldChar w:fldCharType="end"/>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147D355B" w:rsidR="00FC0F9D" w:rsidRPr="00BF276D" w:rsidRDefault="00FC0F9D" w:rsidP="005D675A">
            <w:pPr>
              <w:spacing w:line="480" w:lineRule="auto"/>
              <w:rPr>
                <w:sz w:val="18"/>
              </w:rPr>
            </w:pPr>
            <w:r w:rsidRPr="00BF276D">
              <w:rPr>
                <w:sz w:val="18"/>
              </w:rPr>
              <w:t>Bayesian structural timeseries model</w:t>
            </w:r>
            <w:r w:rsidR="00503B2F">
              <w:rPr>
                <w:sz w:val="18"/>
              </w:rPr>
              <w:t xml:space="preserve"> with local linear trend, seasonality and linear regression components in the ‘process’ part of the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6AD747A6" w:rsidR="00FC0F9D" w:rsidRDefault="00FC0F9D" w:rsidP="00FC0F9D">
      <w:pPr>
        <w:pStyle w:val="Heading1"/>
      </w:pPr>
      <w:r>
        <w:lastRenderedPageBreak/>
        <w:t>Figure</w:t>
      </w:r>
      <w:r w:rsidR="00C33933">
        <w:t xml:space="preserve"> Legends</w:t>
      </w:r>
    </w:p>
    <w:p w14:paraId="72B48622" w14:textId="6DA4055E" w:rsidR="0009252C" w:rsidRDefault="0009252C" w:rsidP="0009252C">
      <w:pPr>
        <w:pStyle w:val="Heading3"/>
      </w:pPr>
      <w:r>
        <w:t xml:space="preserve">Figure </w:t>
      </w:r>
      <w:r w:rsidR="00493C57">
        <w:t>1</w:t>
      </w:r>
    </w:p>
    <w:p w14:paraId="7F366E93" w14:textId="77777777" w:rsidR="00C33933" w:rsidRDefault="0009252C" w:rsidP="005D675A">
      <w:pPr>
        <w:spacing w:line="480" w:lineRule="auto"/>
        <w:rPr>
          <w:noProof/>
        </w:rPr>
      </w:pPr>
      <w:r>
        <w:rPr>
          <w:rFonts w:cs="Times New Roman"/>
        </w:rPr>
        <w:t>Example of a simulated NDVI timeseries for a forest (</w:t>
      </w:r>
      <w:r w:rsidR="00E16B72">
        <w:rPr>
          <w:rFonts w:cs="Times New Roman"/>
        </w:rPr>
        <w:t xml:space="preserve">Sim. </w:t>
      </w:r>
      <w:proofErr w:type="spellStart"/>
      <w:r w:rsidR="00E16B72">
        <w:rPr>
          <w:rFonts w:cs="Times New Roman"/>
        </w:rPr>
        <w:t>Obs</w:t>
      </w:r>
      <w:proofErr w:type="spellEnd"/>
      <w:r>
        <w:rPr>
          <w:rFonts w:cs="Times New Roman"/>
        </w:rPr>
        <w:t>) composed by adding various trends and sources of random noise.</w:t>
      </w:r>
      <w:r w:rsidR="00E16B72" w:rsidRPr="00E16B72">
        <w:rPr>
          <w:noProof/>
        </w:rPr>
        <w:t xml:space="preserve"> </w:t>
      </w:r>
      <w:r w:rsidR="00E16B72">
        <w:rPr>
          <w:noProof/>
        </w:rPr>
        <w:t xml:space="preserve">“Treatment” represents the hypothetical  ‘true’ disturbance and recovery trajectory added to the simulated remote sensing timeseries and estimated by various methods.   </w:t>
      </w:r>
    </w:p>
    <w:p w14:paraId="01A437AB" w14:textId="77777777" w:rsidR="00C33933" w:rsidRDefault="00C33933" w:rsidP="005D675A">
      <w:pPr>
        <w:spacing w:line="480" w:lineRule="auto"/>
        <w:rPr>
          <w:noProof/>
        </w:rPr>
      </w:pPr>
    </w:p>
    <w:p w14:paraId="2A022A93" w14:textId="77777777" w:rsidR="00C33933" w:rsidRDefault="00C33933" w:rsidP="00C33933">
      <w:pPr>
        <w:pStyle w:val="Heading3"/>
      </w:pPr>
      <w:r>
        <w:t>Figure 2</w:t>
      </w:r>
    </w:p>
    <w:p w14:paraId="302808DE" w14:textId="3E710B8A" w:rsidR="00C33933" w:rsidRDefault="00C33933" w:rsidP="00C33933">
      <w:pPr>
        <w:spacing w:line="480" w:lineRule="auto"/>
        <w:rPr>
          <w:rFonts w:cs="Times New Roman"/>
        </w:rPr>
      </w:pPr>
      <w:r>
        <w:rPr>
          <w:rFonts w:cs="Times New Roman"/>
        </w:rPr>
        <w:t xml:space="preserve">Example treatment effect estimates for different methods when controls are well matched (left column, mismatch = 0), equally well and poorly matched (center column, mismatch = 0.5), or poorly matched (right column, mismatch = 1). Top row: The same simulated NDVI signal (red) with differing control pixels (grey). Bottom rows: Estimated treatment effect (solid line), actual treatment effect (dashed line), and confidence intervals (shading) for different methods. The treatment occurs in February 2006 and is indicated by a vertical dotted line. </w:t>
      </w:r>
    </w:p>
    <w:p w14:paraId="11D48939" w14:textId="6B616E4E" w:rsidR="00C33933" w:rsidRDefault="00C33933" w:rsidP="00C33933">
      <w:pPr>
        <w:spacing w:line="480" w:lineRule="auto"/>
        <w:rPr>
          <w:rFonts w:cs="Times New Roman"/>
        </w:rPr>
      </w:pPr>
    </w:p>
    <w:p w14:paraId="0F4EA4EF" w14:textId="77777777" w:rsidR="00C33933" w:rsidRDefault="00C33933" w:rsidP="00C33933">
      <w:pPr>
        <w:pStyle w:val="Heading3"/>
      </w:pPr>
      <w:r>
        <w:t>Figure 3</w:t>
      </w:r>
    </w:p>
    <w:p w14:paraId="571A0FAF" w14:textId="77777777" w:rsidR="00C33933" w:rsidRDefault="00C33933" w:rsidP="00C33933">
      <w:pPr>
        <w:spacing w:line="480" w:lineRule="auto"/>
      </w:pPr>
      <w:r>
        <w:t xml:space="preserve">Simulation results for average absolute in estimated treatment effect (in NDVI) as a function of signal-to-noise ratio. Signal-to-noise ratio (x axis of all panels) was calculated by dividing the magnitude of a simulated treatment effect at a given point in time by the prescribed standard deviation in random noise for that simulation. Results broken down by number of controls available (columns) and degree of mismatch between the control population and treated pixels (rows; top = no mismatch, middle = equally well and poorly matched, bottom = total mismatch). </w:t>
      </w:r>
    </w:p>
    <w:p w14:paraId="13D1A8A4" w14:textId="6CBEC923" w:rsidR="00C33933" w:rsidRDefault="00C33933" w:rsidP="00C33933">
      <w:pPr>
        <w:spacing w:line="480" w:lineRule="auto"/>
        <w:rPr>
          <w:noProof/>
        </w:rPr>
      </w:pPr>
    </w:p>
    <w:p w14:paraId="39CA6E11" w14:textId="77777777" w:rsidR="00C33933" w:rsidRDefault="00C33933" w:rsidP="00C33933">
      <w:pPr>
        <w:pStyle w:val="Heading3"/>
      </w:pPr>
      <w:r>
        <w:lastRenderedPageBreak/>
        <w:t>Figure 4</w:t>
      </w:r>
    </w:p>
    <w:p w14:paraId="25ED5114" w14:textId="4C769324" w:rsidR="00C33933" w:rsidRDefault="00C33933" w:rsidP="00C33933">
      <w:pPr>
        <w:spacing w:line="480" w:lineRule="auto"/>
      </w:pPr>
      <w:r>
        <w:t xml:space="preserve">Power curves showing the percentage of time each method identified significant treatment effects (confidence interval excluding zero). Rows represent level of mismatch between treated and reference pixels, columns represent pointwise absolute magnitude of net confounder effect </w:t>
      </w:r>
      <w:proofErr w:type="gramStart"/>
      <w:r>
        <w:t>( season</w:t>
      </w:r>
      <w:proofErr w:type="gramEnd"/>
      <w:r>
        <w:t xml:space="preserve"> + climate + drift + satellite) and signal-to-noise ratio is represented on the x-axis of each panel. Data shown are from simulations with greater than five controls. </w:t>
      </w:r>
    </w:p>
    <w:p w14:paraId="7BF7AF6E" w14:textId="27DD3820" w:rsidR="00C33933" w:rsidRDefault="00C33933" w:rsidP="00C33933">
      <w:pPr>
        <w:spacing w:line="480" w:lineRule="auto"/>
      </w:pPr>
    </w:p>
    <w:p w14:paraId="5AB5ACFA" w14:textId="77777777" w:rsidR="00C33933" w:rsidRDefault="00C33933" w:rsidP="00C33933">
      <w:pPr>
        <w:pStyle w:val="Heading3"/>
      </w:pPr>
      <w:r>
        <w:t>Figure 5</w:t>
      </w:r>
    </w:p>
    <w:p w14:paraId="06B9E5D7" w14:textId="77777777" w:rsidR="00C33933" w:rsidRDefault="00C33933" w:rsidP="00C33933">
      <w:pPr>
        <w:spacing w:line="480" w:lineRule="auto"/>
      </w:pPr>
      <w:r>
        <w:t>Shay Mesa pinion-juniper clearing case study. A and B: Treated Site before and after brush treatments. Treatments include (M) mastication, (P) pile burning, (B) broadcast burning and (C) control. Panel C: demonstration of pixel-matching algorithm modifying</w:t>
      </w:r>
      <w:r>
        <w:fldChar w:fldCharType="begin"/>
      </w:r>
      <w:r>
        <w:instrText xml:space="preserve"> ADDIN ZOTERO_ITEM CSL_CITATION {"citationID":"a2h2374bgfe","properties":{"formattedCitation":"(Nauman and Duniway 2016)","plainCitation":"(Nauman and Duniway 2016)"},"citationItems":[{"id":1501,"uris":["http://zotero.org/users/708961/items/JCIGSFCC"],"uri":["http://zotero.org/users/708961/items/JCIGSFCC"],"itemData":{"id":1501,"type":"article-journal","title":"The Automated Reference Toolset: A Soil-Geomorphic Ecological Potential Matching Algorithm","container-title":"Soil Science Society of America Journal","page":"1317-1328","volume":"80","issue":"5","source":"dl.sciencesocieties.org","DOI":"10.2136/sssaj2016.05.0151","ISSN":"0361-5995","shortTitle":"The Automated Reference Toolset","language":"en","author":[{"family":"Nauman","given":"Travis W."},{"family":"Duniway","given":"Michael C."}],"issued":{"date-parts":[["2016"]],"season":"10/01"}}}],"schema":"https://github.com/citation-style-language/schema/raw/master/csl-citation.json"} </w:instrText>
      </w:r>
      <w:r>
        <w:fldChar w:fldCharType="separate"/>
      </w:r>
      <w:r>
        <w:rPr>
          <w:rFonts w:ascii="Calibri" w:hAnsi="Calibri" w:cs="Calibri"/>
        </w:rPr>
        <w:t xml:space="preserve"> </w:t>
      </w:r>
      <w:r w:rsidRPr="00394669">
        <w:rPr>
          <w:rFonts w:ascii="Calibri" w:hAnsi="Calibri" w:cs="Calibri"/>
        </w:rPr>
        <w:t xml:space="preserve">Nauman and Duniway </w:t>
      </w:r>
      <w:r>
        <w:rPr>
          <w:rFonts w:ascii="Calibri" w:hAnsi="Calibri" w:cs="Calibri"/>
        </w:rPr>
        <w:t>(</w:t>
      </w:r>
      <w:r w:rsidRPr="00394669">
        <w:rPr>
          <w:rFonts w:ascii="Calibri" w:hAnsi="Calibri" w:cs="Calibri"/>
        </w:rPr>
        <w:t>2016)</w:t>
      </w:r>
      <w:r>
        <w:fldChar w:fldCharType="end"/>
      </w:r>
      <w:r>
        <w:t xml:space="preserve">. One hundred control pixels were selected for each treated pixel from a narrowed pool of candidates with similar topographic and soil properties. Panel D: estimated median per-pixel treatment effect using the </w:t>
      </w:r>
      <w:proofErr w:type="spellStart"/>
      <w:r>
        <w:t>CausalImpact</w:t>
      </w:r>
      <w:proofErr w:type="spellEnd"/>
      <w:r>
        <w:t xml:space="preserve"> method for the 2010 growing season (Mar – Nov) in units of SATVI * 1000. Panel E depicts the raw </w:t>
      </w:r>
      <w:proofErr w:type="spellStart"/>
      <w:r>
        <w:t>Satvi</w:t>
      </w:r>
      <w:proofErr w:type="spellEnd"/>
      <w:r>
        <w:t xml:space="preserve"> timeseries for the treated (red) and control (grey) pixels. Panel F depicts point-wise estimated treatment effects and trendline</w:t>
      </w:r>
      <w:r w:rsidRPr="00B512B9">
        <w:t xml:space="preserve"> </w:t>
      </w:r>
      <w:r>
        <w:t xml:space="preserve">using the Bayesian structural timeseries in </w:t>
      </w:r>
      <w:proofErr w:type="spellStart"/>
      <w:r>
        <w:t>CausalImpact</w:t>
      </w:r>
      <w:proofErr w:type="spellEnd"/>
      <w:r>
        <w:t xml:space="preserve">. Panel G depicts cumulative treatment effects, analogous to exposure of bare ground integrated over time.   </w:t>
      </w:r>
    </w:p>
    <w:p w14:paraId="6CBEEE07" w14:textId="77777777" w:rsidR="00C33933" w:rsidRDefault="00C33933" w:rsidP="00C33933">
      <w:pPr>
        <w:spacing w:line="480" w:lineRule="auto"/>
      </w:pPr>
    </w:p>
    <w:p w14:paraId="5FB57BD2" w14:textId="77777777" w:rsidR="00C33933" w:rsidRDefault="00C33933" w:rsidP="00C33933">
      <w:pPr>
        <w:pStyle w:val="Heading3"/>
      </w:pPr>
      <w:r>
        <w:t>Figure 6</w:t>
      </w:r>
    </w:p>
    <w:p w14:paraId="505BFFA1" w14:textId="63379C56" w:rsidR="00C33933" w:rsidRDefault="00C33933" w:rsidP="00C33933">
      <w:pPr>
        <w:spacing w:line="480" w:lineRule="auto"/>
      </w:pPr>
      <w:r>
        <w:t xml:space="preserve">Effect of brush clearing treatments on treated areas by assessment method. Treatments include control (C), mastication (M), pile-burn (P) and broadcast burn (B). Top Half: Distributions represent all estimated pixel-wise median effects of treatments on SATVI (x axis = SATVI * 1000) between March and October 2010, one year after implementation. Colors indicate population quantiles. Bottom Half: Percent change </w:t>
      </w:r>
      <w:r>
        <w:lastRenderedPageBreak/>
        <w:t>in repeated line-point intercept cover values before and after treatments at Shay Mesa, from Karl et al. 2014.</w:t>
      </w:r>
    </w:p>
    <w:p w14:paraId="02BAECF8" w14:textId="77777777" w:rsidR="00C33933" w:rsidRDefault="00C33933" w:rsidP="00C33933">
      <w:pPr>
        <w:spacing w:line="480" w:lineRule="auto"/>
        <w:rPr>
          <w:rFonts w:asciiTheme="majorHAnsi" w:eastAsiaTheme="majorEastAsia" w:hAnsiTheme="majorHAnsi" w:cstheme="majorBidi"/>
          <w:color w:val="1F3763" w:themeColor="accent1" w:themeShade="7F"/>
          <w:sz w:val="24"/>
          <w:szCs w:val="24"/>
        </w:rPr>
      </w:pPr>
    </w:p>
    <w:p w14:paraId="071B779F" w14:textId="1FC5CFA0" w:rsidR="00C33933" w:rsidRPr="0090723A" w:rsidRDefault="00C33933" w:rsidP="00C33933">
      <w:pPr>
        <w:pStyle w:val="Heading3"/>
        <w:rPr>
          <w:rFonts w:asciiTheme="minorHAnsi" w:eastAsiaTheme="minorHAnsi" w:hAnsiTheme="minorHAnsi" w:cstheme="minorBidi"/>
          <w:color w:val="auto"/>
          <w:sz w:val="22"/>
          <w:szCs w:val="22"/>
        </w:rPr>
      </w:pPr>
      <w:r w:rsidRPr="008E13B8">
        <w:t xml:space="preserve">Figure </w:t>
      </w:r>
      <w:r>
        <w:t>7</w:t>
      </w:r>
    </w:p>
    <w:p w14:paraId="43C8CD2D" w14:textId="77777777" w:rsidR="00C33933" w:rsidRDefault="00C33933" w:rsidP="00C33933">
      <w:pPr>
        <w:spacing w:line="480" w:lineRule="auto"/>
        <w:rPr>
          <w:noProof/>
        </w:rPr>
      </w:pPr>
      <w:r>
        <w:rPr>
          <w:noProof/>
        </w:rPr>
        <w:t>Cumulative treatment effects using Causal Impact. Small lines indicate individual pixel trajectories and thick lines represent trends by treatment-type.</w:t>
      </w:r>
    </w:p>
    <w:p w14:paraId="67757DD6" w14:textId="77777777" w:rsidR="00C33933" w:rsidRDefault="00C33933" w:rsidP="00C33933">
      <w:pPr>
        <w:spacing w:line="480" w:lineRule="auto"/>
      </w:pPr>
    </w:p>
    <w:p w14:paraId="6E372F4F" w14:textId="3827A2DF" w:rsidR="00C33933" w:rsidRDefault="00C33933">
      <w:pPr>
        <w:rPr>
          <w:noProof/>
        </w:rPr>
      </w:pPr>
      <w:r>
        <w:rPr>
          <w:noProof/>
        </w:rPr>
        <w:br w:type="page"/>
      </w:r>
    </w:p>
    <w:p w14:paraId="19CD84AE" w14:textId="790FEC17" w:rsidR="00C33933" w:rsidRDefault="00C33933" w:rsidP="00C33933">
      <w:pPr>
        <w:pStyle w:val="Heading1"/>
        <w:rPr>
          <w:noProof/>
        </w:rPr>
      </w:pPr>
      <w:r>
        <w:rPr>
          <w:noProof/>
        </w:rPr>
        <w:lastRenderedPageBreak/>
        <w:t>Figures</w:t>
      </w:r>
    </w:p>
    <w:p w14:paraId="63A022AC" w14:textId="61FF4A2D" w:rsidR="00C33933" w:rsidRDefault="00C33933" w:rsidP="00C33933">
      <w:pPr>
        <w:pStyle w:val="Heading3"/>
        <w:rPr>
          <w:noProof/>
        </w:rPr>
      </w:pPr>
      <w:r>
        <w:rPr>
          <w:noProof/>
        </w:rPr>
        <w:t>Figure 1</w:t>
      </w:r>
    </w:p>
    <w:p w14:paraId="128AB852" w14:textId="1CD71097" w:rsidR="003715AA" w:rsidRDefault="00E16B72" w:rsidP="005D675A">
      <w:pPr>
        <w:spacing w:line="480" w:lineRule="auto"/>
        <w:rPr>
          <w:rFonts w:cs="Times New Roman"/>
        </w:rPr>
      </w:pPr>
      <w:r>
        <w:rPr>
          <w:noProof/>
        </w:rPr>
        <w:drawing>
          <wp:inline distT="0" distB="0" distL="0" distR="0" wp14:anchorId="0DDF0CC7" wp14:editId="38ED8845">
            <wp:extent cx="5039396" cy="4876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3358" cy="4880634"/>
                    </a:xfrm>
                    <a:prstGeom prst="rect">
                      <a:avLst/>
                    </a:prstGeom>
                  </pic:spPr>
                </pic:pic>
              </a:graphicData>
            </a:graphic>
          </wp:inline>
        </w:drawing>
      </w:r>
      <w:r>
        <w:rPr>
          <w:noProof/>
        </w:rPr>
        <w:t xml:space="preserve">  </w:t>
      </w:r>
    </w:p>
    <w:p w14:paraId="6ECDDFE7" w14:textId="77777777" w:rsidR="00986670" w:rsidRDefault="00986670" w:rsidP="005D675A">
      <w:pPr>
        <w:spacing w:line="480" w:lineRule="auto"/>
        <w:rPr>
          <w:rFonts w:cs="Times New Roman"/>
        </w:rPr>
      </w:pPr>
      <w:r>
        <w:rPr>
          <w:rFonts w:cs="Times New Roman"/>
        </w:rPr>
        <w:br w:type="page"/>
      </w:r>
    </w:p>
    <w:p w14:paraId="6B139102" w14:textId="4484124B" w:rsidR="003715AA" w:rsidRDefault="00C33933" w:rsidP="00C33933">
      <w:pPr>
        <w:pStyle w:val="Heading3"/>
      </w:pPr>
      <w:r>
        <w:lastRenderedPageBreak/>
        <w:t>Figure 2</w:t>
      </w:r>
    </w:p>
    <w:p w14:paraId="3EE81D7B" w14:textId="1447B619" w:rsidR="00DF3CAB" w:rsidRDefault="00E16B72" w:rsidP="005D675A">
      <w:pPr>
        <w:spacing w:line="480" w:lineRule="auto"/>
        <w:rPr>
          <w:rFonts w:cs="Times New Roman"/>
        </w:rPr>
      </w:pPr>
      <w:r>
        <w:rPr>
          <w:noProof/>
        </w:rPr>
        <w:drawing>
          <wp:inline distT="0" distB="0" distL="0" distR="0" wp14:anchorId="1E21AC35" wp14:editId="0A1B4B9B">
            <wp:extent cx="5943600" cy="418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8020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6785866D" w14:textId="168C63DD" w:rsidR="00C33933" w:rsidRDefault="00C33933" w:rsidP="00C33933">
      <w:pPr>
        <w:pStyle w:val="Heading3"/>
      </w:pPr>
      <w:r>
        <w:lastRenderedPageBreak/>
        <w:t>Figure 3</w:t>
      </w:r>
    </w:p>
    <w:p w14:paraId="24B9D00A" w14:textId="6A9B6BDA" w:rsidR="001419E1" w:rsidRDefault="00591E79" w:rsidP="00405EAC">
      <w:pPr>
        <w:spacing w:line="480" w:lineRule="auto"/>
      </w:pPr>
      <w:r>
        <w:rPr>
          <w:noProof/>
        </w:rPr>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10580"/>
                    </a:xfrm>
                    <a:prstGeom prst="rect">
                      <a:avLst/>
                    </a:prstGeom>
                  </pic:spPr>
                </pic:pic>
              </a:graphicData>
            </a:graphic>
          </wp:inline>
        </w:drawing>
      </w:r>
      <w:bookmarkStart w:id="31" w:name="_Hlk27234157"/>
    </w:p>
    <w:p w14:paraId="53434F59" w14:textId="5C1F9BEF" w:rsidR="00493C57" w:rsidRDefault="00493C57">
      <w:r>
        <w:br w:type="page"/>
      </w:r>
    </w:p>
    <w:p w14:paraId="43AE0401" w14:textId="3D91706E" w:rsidR="00405EAC" w:rsidRDefault="00C33933" w:rsidP="00C33933">
      <w:pPr>
        <w:pStyle w:val="Heading3"/>
      </w:pPr>
      <w:r>
        <w:lastRenderedPageBreak/>
        <w:t>Figure 4</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24550"/>
                    </a:xfrm>
                    <a:prstGeom prst="rect">
                      <a:avLst/>
                    </a:prstGeom>
                  </pic:spPr>
                </pic:pic>
              </a:graphicData>
            </a:graphic>
          </wp:inline>
        </w:drawing>
      </w:r>
      <w:r>
        <w:br w:type="page"/>
      </w:r>
    </w:p>
    <w:p w14:paraId="1D3C2D4C" w14:textId="114D512E" w:rsidR="00C33933" w:rsidRDefault="00C33933" w:rsidP="00C33933">
      <w:pPr>
        <w:pStyle w:val="Heading3"/>
      </w:pPr>
      <w:r>
        <w:lastRenderedPageBreak/>
        <w:t>Figure 5</w:t>
      </w:r>
    </w:p>
    <w:p w14:paraId="15296FB9" w14:textId="5BE5E2D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bookmarkEnd w:id="31"/>
    <w:p w14:paraId="269A97AC" w14:textId="77777777" w:rsidR="00C33933" w:rsidRDefault="00C33933" w:rsidP="005D675A">
      <w:pPr>
        <w:spacing w:line="480" w:lineRule="auto"/>
        <w:rPr>
          <w:noProof/>
        </w:rPr>
      </w:pPr>
    </w:p>
    <w:p w14:paraId="1E15A2D8" w14:textId="3332E730" w:rsidR="000912B4" w:rsidRDefault="00C33933" w:rsidP="00C33933">
      <w:pPr>
        <w:pStyle w:val="Heading3"/>
        <w:rPr>
          <w:noProof/>
        </w:rPr>
      </w:pPr>
      <w:r>
        <w:rPr>
          <w:noProof/>
        </w:rPr>
        <w:lastRenderedPageBreak/>
        <w:t xml:space="preserve">Figure 6 </w:t>
      </w:r>
      <w:r w:rsidR="000912B4">
        <w:rPr>
          <w:noProof/>
        </w:rPr>
        <w:drawing>
          <wp:inline distT="0" distB="0" distL="0" distR="0" wp14:anchorId="53D13A2B" wp14:editId="13825DF4">
            <wp:extent cx="5830940" cy="7950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1549" cy="7951716"/>
                    </a:xfrm>
                    <a:prstGeom prst="rect">
                      <a:avLst/>
                    </a:prstGeom>
                  </pic:spPr>
                </pic:pic>
              </a:graphicData>
            </a:graphic>
          </wp:inline>
        </w:drawing>
      </w:r>
    </w:p>
    <w:p w14:paraId="5D250373" w14:textId="5CA19CB6" w:rsidR="00C33933" w:rsidRDefault="00C33933" w:rsidP="00C33933">
      <w:pPr>
        <w:pStyle w:val="Heading3"/>
        <w:rPr>
          <w:noProof/>
        </w:rPr>
      </w:pPr>
      <w:r>
        <w:rPr>
          <w:noProof/>
        </w:rPr>
        <w:lastRenderedPageBreak/>
        <w:t>Figure 7</w:t>
      </w:r>
    </w:p>
    <w:p w14:paraId="57A53EB7" w14:textId="61B44E19" w:rsidR="00E558BF" w:rsidRDefault="00E558BF" w:rsidP="005D675A">
      <w:pPr>
        <w:spacing w:line="480" w:lineRule="auto"/>
        <w:rPr>
          <w:noProof/>
        </w:rPr>
      </w:pPr>
      <w:r>
        <w:rPr>
          <w:noProof/>
        </w:rPr>
        <w:drawing>
          <wp:inline distT="0" distB="0" distL="0" distR="0" wp14:anchorId="204988A4" wp14:editId="523E382F">
            <wp:extent cx="5943600" cy="442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22775"/>
                    </a:xfrm>
                    <a:prstGeom prst="rect">
                      <a:avLst/>
                    </a:prstGeom>
                  </pic:spPr>
                </pic:pic>
              </a:graphicData>
            </a:graphic>
          </wp:inline>
        </w:drawing>
      </w:r>
    </w:p>
    <w:p w14:paraId="38C34039" w14:textId="40D7E2B4" w:rsidR="00E558BF" w:rsidRDefault="00E558BF" w:rsidP="00E558BF">
      <w:pPr>
        <w:rPr>
          <w:noProof/>
        </w:rPr>
      </w:pPr>
      <w:r>
        <w:rPr>
          <w:noProof/>
        </w:rPr>
        <w:br w:type="page"/>
      </w:r>
    </w:p>
    <w:p w14:paraId="56C98CD0" w14:textId="7DF50F56" w:rsidR="008E13B8" w:rsidRDefault="008E13B8" w:rsidP="00E64086">
      <w:pPr>
        <w:pStyle w:val="Heading1"/>
        <w:rPr>
          <w:noProof/>
        </w:rPr>
      </w:pPr>
      <w:r>
        <w:rPr>
          <w:noProof/>
        </w:rPr>
        <w:lastRenderedPageBreak/>
        <w:t>Appendix</w:t>
      </w:r>
    </w:p>
    <w:p w14:paraId="5E09A21A" w14:textId="1025AF03" w:rsidR="00231DCB" w:rsidRDefault="00231DCB" w:rsidP="00231DCB">
      <w:pPr>
        <w:pStyle w:val="Heading3"/>
      </w:pPr>
      <w:bookmarkStart w:id="32" w:name="_Hlk27480850"/>
      <w:r>
        <w:t xml:space="preserve">Figure </w:t>
      </w:r>
      <w:r w:rsidR="00493C57">
        <w:t>A1</w:t>
      </w:r>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32"/>
    <w:p w14:paraId="7DBABB6E" w14:textId="78DD9BD9" w:rsidR="00231DCB" w:rsidRDefault="00231DCB" w:rsidP="00231DCB">
      <w:pPr>
        <w:pStyle w:val="Heading3"/>
        <w:rPr>
          <w:noProof/>
        </w:rPr>
      </w:pPr>
      <w:r>
        <w:rPr>
          <w:noProof/>
        </w:rPr>
        <w:lastRenderedPageBreak/>
        <w:t xml:space="preserve">Figure </w:t>
      </w:r>
      <w:r w:rsidR="00493C57">
        <w:rPr>
          <w:noProof/>
        </w:rPr>
        <w:t>A2</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0EFD83E5" w:rsidR="00754DBD" w:rsidRDefault="00754DBD" w:rsidP="00754DBD">
      <w:pPr>
        <w:pStyle w:val="Heading3"/>
        <w:rPr>
          <w:noProof/>
        </w:rPr>
      </w:pPr>
      <w:r>
        <w:rPr>
          <w:noProof/>
        </w:rPr>
        <w:lastRenderedPageBreak/>
        <w:t xml:space="preserve">Table </w:t>
      </w:r>
      <w:r w:rsidR="00493C57">
        <w:rPr>
          <w:noProof/>
        </w:rPr>
        <w:t>A1</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Masked and buffered by 1 pixel (30 m) all water(11),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33" w:name="RANGE!C2"/>
            <w:r w:rsidRPr="00605ED2">
              <w:rPr>
                <w:rFonts w:ascii="Calibri" w:eastAsia="Times New Roman" w:hAnsi="Calibri" w:cs="Calibri"/>
                <w:color w:val="000000"/>
                <w:sz w:val="18"/>
                <w:szCs w:val="18"/>
              </w:rPr>
              <w:t xml:space="preserve">index from 1 to -1  of how northwest (1) or southeast (-1) a site faces </w:t>
            </w:r>
            <w:bookmarkEnd w:id="33"/>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34" w:name="RANGE!C3"/>
            <w:r w:rsidRPr="00605ED2">
              <w:rPr>
                <w:rFonts w:ascii="Calibri" w:eastAsia="Times New Roman" w:hAnsi="Calibri" w:cs="Calibri"/>
                <w:color w:val="000000"/>
                <w:sz w:val="18"/>
                <w:szCs w:val="18"/>
              </w:rPr>
              <w:t xml:space="preserve">index from 1 to -1  of how south (1) or north (-1) a site faces </w:t>
            </w:r>
            <w:bookmarkEnd w:id="34"/>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lastRenderedPageBreak/>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https://www.census.gov/geographies/mapping-files/time-series/geo/tiger-line-file.2018.html</w:t>
      </w:r>
    </w:p>
    <w:sectPr w:rsidR="00140D89" w:rsidRPr="00BE276D" w:rsidSect="005D675A">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hael Koontz" w:date="2020-03-31T12:51:00Z" w:initials="MJK">
    <w:p w14:paraId="6AB6C992" w14:textId="5947BDC3" w:rsidR="00F1609E" w:rsidRDefault="00F1609E">
      <w:pPr>
        <w:pStyle w:val="CommentText"/>
      </w:pPr>
      <w:r>
        <w:rPr>
          <w:rStyle w:val="CommentReference"/>
        </w:rPr>
        <w:annotationRef/>
      </w:r>
      <w:r>
        <w:t xml:space="preserve">Seems to set up a contrast, but there’s no “but” in the sentence? </w:t>
      </w:r>
    </w:p>
  </w:comment>
  <w:comment w:id="1" w:author="Michael Koontz" w:date="2020-03-31T12:52:00Z" w:initials="MJK">
    <w:p w14:paraId="7B8B741E" w14:textId="3861ED00" w:rsidR="00F1609E" w:rsidRDefault="00F1609E">
      <w:pPr>
        <w:pStyle w:val="CommentText"/>
      </w:pPr>
      <w:r>
        <w:rPr>
          <w:rStyle w:val="CommentReference"/>
        </w:rPr>
        <w:annotationRef/>
      </w:r>
      <w:r>
        <w:t>Consider revising this final sentence to make it a little less complex—in fact, can you drop this highlighted part entirely? It seems like the second part (“…We expect the methodology to have wider utility…”) is where the strength of this take-home message is.</w:t>
      </w:r>
    </w:p>
  </w:comment>
  <w:comment w:id="2" w:author="Michael Koontz" w:date="2020-03-31T12:53:00Z" w:initials="MJK">
    <w:p w14:paraId="2853876A" w14:textId="5F419B73" w:rsidR="00F1609E" w:rsidRDefault="00F1609E">
      <w:pPr>
        <w:pStyle w:val="CommentText"/>
      </w:pPr>
      <w:r>
        <w:rPr>
          <w:rStyle w:val="CommentReference"/>
        </w:rPr>
        <w:annotationRef/>
      </w:r>
      <w:r>
        <w:t>This whole abstract is really nicely written.</w:t>
      </w:r>
    </w:p>
  </w:comment>
  <w:comment w:id="8" w:author="Michael Koontz" w:date="2020-03-31T15:14:00Z" w:initials="MJK">
    <w:p w14:paraId="49CE90CC" w14:textId="54E6080E" w:rsidR="000F1896" w:rsidRDefault="000F1896">
      <w:pPr>
        <w:pStyle w:val="CommentText"/>
      </w:pPr>
      <w:r>
        <w:rPr>
          <w:rStyle w:val="CommentReference"/>
        </w:rPr>
        <w:annotationRef/>
      </w:r>
      <w:r>
        <w:t>I think the methods section might benefit from a brief, clear description of what you mean by “treatment effect”. Or is it intentionally a little vague? I am reading this as the “treatment” is the disturbance or clearing that drops the satellite-derived metric (NDVI or SATVI), and then the “effect” is the recovery of the vegetation? Like, did the NDVI or SATVI response differ depending on whether the pixel was disturbed or not?</w:t>
      </w:r>
    </w:p>
  </w:comment>
  <w:comment w:id="7" w:author="Michael Koontz" w:date="2020-03-31T15:00:00Z" w:initials="MJK">
    <w:p w14:paraId="6859C267" w14:textId="79DEBB17" w:rsidR="00B255A0" w:rsidRDefault="00B255A0">
      <w:pPr>
        <w:pStyle w:val="CommentText"/>
      </w:pPr>
      <w:r>
        <w:rPr>
          <w:rStyle w:val="CommentReference"/>
        </w:rPr>
        <w:annotationRef/>
      </w:r>
      <w:r>
        <w:t xml:space="preserve">Appreciate you laying these out </w:t>
      </w:r>
      <w:r w:rsidR="0003324A">
        <w:t>explicitly</w:t>
      </w:r>
    </w:p>
  </w:comment>
  <w:comment w:id="9" w:author="Michael Koontz" w:date="2020-03-31T15:00:00Z" w:initials="MJK">
    <w:p w14:paraId="30F7EF66" w14:textId="26895406" w:rsidR="00B255A0" w:rsidRDefault="00B255A0">
      <w:pPr>
        <w:pStyle w:val="CommentText"/>
      </w:pPr>
      <w:r>
        <w:rPr>
          <w:rStyle w:val="CommentReference"/>
        </w:rPr>
        <w:annotationRef/>
      </w:r>
      <w:r>
        <w:t>An old version!</w:t>
      </w:r>
    </w:p>
  </w:comment>
  <w:comment w:id="10" w:author="Michael Koontz" w:date="2020-03-31T15:02:00Z" w:initials="MJK">
    <w:p w14:paraId="0F261F5D" w14:textId="546CA6F0" w:rsidR="0003324A" w:rsidRDefault="0003324A">
      <w:pPr>
        <w:pStyle w:val="CommentText"/>
      </w:pPr>
      <w:r>
        <w:rPr>
          <w:rStyle w:val="CommentReference"/>
        </w:rPr>
        <w:annotationRef/>
      </w:r>
      <w:r>
        <w:t>Which figure?</w:t>
      </w:r>
    </w:p>
  </w:comment>
  <w:comment w:id="11" w:author="Michael Koontz" w:date="2020-03-31T15:02:00Z" w:initials="MJK">
    <w:p w14:paraId="2AC91889" w14:textId="67A2DA30" w:rsidR="0003324A" w:rsidRDefault="0003324A">
      <w:pPr>
        <w:pStyle w:val="CommentText"/>
      </w:pPr>
      <w:r>
        <w:rPr>
          <w:rStyle w:val="CommentReference"/>
        </w:rPr>
        <w:annotationRef/>
      </w:r>
      <w:r>
        <w:t>Declines? My first thought was rain drops, but no need to change your style if this works for you.</w:t>
      </w:r>
    </w:p>
  </w:comment>
  <w:comment w:id="12" w:author="Michael Koontz" w:date="2020-03-31T15:03:00Z" w:initials="MJK">
    <w:p w14:paraId="2F7AF236" w14:textId="05BDF0C6" w:rsidR="0003324A" w:rsidRDefault="0003324A">
      <w:pPr>
        <w:pStyle w:val="CommentText"/>
      </w:pPr>
      <w:r>
        <w:rPr>
          <w:rStyle w:val="CommentReference"/>
        </w:rPr>
        <w:annotationRef/>
      </w:r>
      <w:r>
        <w:t>Can you give a very brief example?</w:t>
      </w:r>
    </w:p>
  </w:comment>
  <w:comment w:id="13" w:author="Michael Koontz" w:date="2020-03-31T15:04:00Z" w:initials="MJK">
    <w:p w14:paraId="2165EA6B" w14:textId="47F0083D" w:rsidR="0003324A" w:rsidRDefault="0003324A">
      <w:pPr>
        <w:pStyle w:val="CommentText"/>
      </w:pPr>
      <w:r>
        <w:rPr>
          <w:rStyle w:val="CommentReference"/>
        </w:rPr>
        <w:annotationRef/>
      </w:r>
      <w:r>
        <w:t>Same here; an example (half a sentence is all) would help; not sure I know what you mean.</w:t>
      </w:r>
    </w:p>
  </w:comment>
  <w:comment w:id="14" w:author="Michael Koontz" w:date="2020-03-31T15:03:00Z" w:initials="MJK">
    <w:p w14:paraId="04AC33E9" w14:textId="77777777" w:rsidR="0003324A" w:rsidRDefault="0003324A">
      <w:pPr>
        <w:pStyle w:val="CommentText"/>
      </w:pPr>
      <w:r>
        <w:rPr>
          <w:rStyle w:val="CommentReference"/>
        </w:rPr>
        <w:annotationRef/>
      </w:r>
      <w:r>
        <w:t>Interesting!</w:t>
      </w:r>
    </w:p>
    <w:p w14:paraId="5D1DA13C" w14:textId="5D7FA365" w:rsidR="0003324A" w:rsidRDefault="0003324A">
      <w:pPr>
        <w:pStyle w:val="CommentText"/>
      </w:pPr>
    </w:p>
  </w:comment>
  <w:comment w:id="15" w:author="Michael Koontz" w:date="2020-03-31T15:05:00Z" w:initials="MJK">
    <w:p w14:paraId="014C9109" w14:textId="3A46AD1C" w:rsidR="0003324A" w:rsidRDefault="0003324A">
      <w:pPr>
        <w:pStyle w:val="CommentText"/>
      </w:pPr>
      <w:r>
        <w:rPr>
          <w:rStyle w:val="CommentReference"/>
        </w:rPr>
        <w:annotationRef/>
      </w:r>
      <w:r>
        <w:t>Isn’t this the same as a gaussian with a mean of one? How did you pick these values?</w:t>
      </w:r>
    </w:p>
  </w:comment>
  <w:comment w:id="16" w:author="Michael Koontz" w:date="2020-03-31T15:06:00Z" w:initials="MJK">
    <w:p w14:paraId="3C41CFFD" w14:textId="0F6776CF" w:rsidR="0003324A" w:rsidRDefault="0003324A">
      <w:pPr>
        <w:pStyle w:val="CommentText"/>
      </w:pPr>
      <w:r>
        <w:rPr>
          <w:rStyle w:val="CommentReference"/>
        </w:rPr>
        <w:annotationRef/>
      </w:r>
      <w:r>
        <w:t>Really nice description of the simulation portion.</w:t>
      </w:r>
    </w:p>
  </w:comment>
  <w:comment w:id="23" w:author="Michael Koontz" w:date="2020-03-31T15:24:00Z" w:initials="MJK">
    <w:p w14:paraId="21981001" w14:textId="4D455F2F" w:rsidR="003924EC" w:rsidRDefault="003924EC">
      <w:pPr>
        <w:pStyle w:val="CommentText"/>
      </w:pPr>
      <w:r>
        <w:rPr>
          <w:rStyle w:val="CommentReference"/>
        </w:rPr>
        <w:annotationRef/>
      </w:r>
      <w:r>
        <w:t>Great! I was hoping there’d be a discussion about this.</w:t>
      </w:r>
    </w:p>
  </w:comment>
  <w:comment w:id="24" w:author="Michael Koontz" w:date="2020-03-31T15:24:00Z" w:initials="MJK">
    <w:p w14:paraId="1B6EE177" w14:textId="32EAC1A4" w:rsidR="003924EC" w:rsidRDefault="003924EC">
      <w:pPr>
        <w:pStyle w:val="CommentText"/>
      </w:pPr>
      <w:r>
        <w:rPr>
          <w:rStyle w:val="CommentReference"/>
        </w:rPr>
        <w:annotationRef/>
      </w:r>
      <w:proofErr w:type="gramStart"/>
      <w:r>
        <w:t>So</w:t>
      </w:r>
      <w:proofErr w:type="gramEnd"/>
      <w:r>
        <w:t xml:space="preserve"> your simulation didn’t recreate the worst possible scenario with respect to matching controls and treatment.</w:t>
      </w:r>
    </w:p>
  </w:comment>
  <w:comment w:id="25" w:author="Michael Koontz" w:date="2020-03-31T15:26:00Z" w:initials="MJK">
    <w:p w14:paraId="28C12A65" w14:textId="698885AA" w:rsidR="00DB7C1E" w:rsidRDefault="00DB7C1E">
      <w:pPr>
        <w:pStyle w:val="CommentText"/>
      </w:pPr>
      <w:r>
        <w:rPr>
          <w:rStyle w:val="CommentReference"/>
        </w:rPr>
        <w:annotationRef/>
      </w:r>
      <w:r>
        <w:t>Love this phrase!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B6C992" w15:done="0"/>
  <w15:commentEx w15:paraId="7B8B741E" w15:done="0"/>
  <w15:commentEx w15:paraId="2853876A" w15:done="0"/>
  <w15:commentEx w15:paraId="49CE90CC" w15:done="0"/>
  <w15:commentEx w15:paraId="6859C267" w15:done="0"/>
  <w15:commentEx w15:paraId="30F7EF66" w15:done="0"/>
  <w15:commentEx w15:paraId="0F261F5D" w15:done="0"/>
  <w15:commentEx w15:paraId="2AC91889" w15:done="0"/>
  <w15:commentEx w15:paraId="2F7AF236" w15:done="0"/>
  <w15:commentEx w15:paraId="2165EA6B" w15:done="0"/>
  <w15:commentEx w15:paraId="5D1DA13C" w15:done="0"/>
  <w15:commentEx w15:paraId="014C9109" w15:done="0"/>
  <w15:commentEx w15:paraId="3C41CFFD" w15:done="0"/>
  <w15:commentEx w15:paraId="21981001" w15:done="0"/>
  <w15:commentEx w15:paraId="1B6EE177" w15:done="0"/>
  <w15:commentEx w15:paraId="28C12A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B6C992" w16cid:durableId="222DBB56"/>
  <w16cid:commentId w16cid:paraId="7B8B741E" w16cid:durableId="222DBB8F"/>
  <w16cid:commentId w16cid:paraId="2853876A" w16cid:durableId="222DBBDE"/>
  <w16cid:commentId w16cid:paraId="49CE90CC" w16cid:durableId="222DDCF3"/>
  <w16cid:commentId w16cid:paraId="6859C267" w16cid:durableId="222DD993"/>
  <w16cid:commentId w16cid:paraId="30F7EF66" w16cid:durableId="222DD97A"/>
  <w16cid:commentId w16cid:paraId="0F261F5D" w16cid:durableId="222DD9F3"/>
  <w16cid:commentId w16cid:paraId="2AC91889" w16cid:durableId="222DDA0D"/>
  <w16cid:commentId w16cid:paraId="2F7AF236" w16cid:durableId="222DDA57"/>
  <w16cid:commentId w16cid:paraId="2165EA6B" w16cid:durableId="222DDA61"/>
  <w16cid:commentId w16cid:paraId="5D1DA13C" w16cid:durableId="222DDA36"/>
  <w16cid:commentId w16cid:paraId="014C9109" w16cid:durableId="222DDAB1"/>
  <w16cid:commentId w16cid:paraId="3C41CFFD" w16cid:durableId="222DDAF3"/>
  <w16cid:commentId w16cid:paraId="21981001" w16cid:durableId="222DDF1C"/>
  <w16cid:commentId w16cid:paraId="1B6EE177" w16cid:durableId="222DDF37"/>
  <w16cid:commentId w16cid:paraId="28C12A65" w16cid:durableId="222DDF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B4D77C" w14:textId="77777777" w:rsidR="007B4726" w:rsidRDefault="007B4726" w:rsidP="002227F4">
      <w:pPr>
        <w:spacing w:after="0" w:line="240" w:lineRule="auto"/>
      </w:pPr>
      <w:r>
        <w:separator/>
      </w:r>
    </w:p>
  </w:endnote>
  <w:endnote w:type="continuationSeparator" w:id="0">
    <w:p w14:paraId="1F79A39B" w14:textId="77777777" w:rsidR="007B4726" w:rsidRDefault="007B4726" w:rsidP="00222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649801"/>
      <w:docPartObj>
        <w:docPartGallery w:val="Page Numbers (Bottom of Page)"/>
        <w:docPartUnique/>
      </w:docPartObj>
    </w:sdtPr>
    <w:sdtEndPr>
      <w:rPr>
        <w:noProof/>
      </w:rPr>
    </w:sdtEndPr>
    <w:sdtContent>
      <w:p w14:paraId="09DA59EB" w14:textId="6EF7BF31" w:rsidR="00F1609E" w:rsidRDefault="00F160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6830AF" w14:textId="77777777" w:rsidR="00F1609E" w:rsidRDefault="00F160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53C1D7" w14:textId="77777777" w:rsidR="007B4726" w:rsidRDefault="007B4726" w:rsidP="002227F4">
      <w:pPr>
        <w:spacing w:after="0" w:line="240" w:lineRule="auto"/>
      </w:pPr>
      <w:r>
        <w:separator/>
      </w:r>
    </w:p>
  </w:footnote>
  <w:footnote w:type="continuationSeparator" w:id="0">
    <w:p w14:paraId="34BDC976" w14:textId="77777777" w:rsidR="007B4726" w:rsidRDefault="007B4726" w:rsidP="002227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ael Koontz">
    <w15:presenceInfo w15:providerId="None" w15:userId="Michael Koont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C45"/>
    <w:rsid w:val="00000B19"/>
    <w:rsid w:val="00011D54"/>
    <w:rsid w:val="000179E6"/>
    <w:rsid w:val="00023236"/>
    <w:rsid w:val="00023AA1"/>
    <w:rsid w:val="0003324A"/>
    <w:rsid w:val="000406F5"/>
    <w:rsid w:val="000509A2"/>
    <w:rsid w:val="00053523"/>
    <w:rsid w:val="00053C02"/>
    <w:rsid w:val="0005777D"/>
    <w:rsid w:val="00061741"/>
    <w:rsid w:val="00064A5C"/>
    <w:rsid w:val="00067CB1"/>
    <w:rsid w:val="00072C4F"/>
    <w:rsid w:val="00082195"/>
    <w:rsid w:val="00084DB2"/>
    <w:rsid w:val="00085989"/>
    <w:rsid w:val="00087C36"/>
    <w:rsid w:val="000912B4"/>
    <w:rsid w:val="00091C91"/>
    <w:rsid w:val="0009252C"/>
    <w:rsid w:val="00092DCE"/>
    <w:rsid w:val="000950EF"/>
    <w:rsid w:val="000B3784"/>
    <w:rsid w:val="000B4EAB"/>
    <w:rsid w:val="000C1EBD"/>
    <w:rsid w:val="000F1896"/>
    <w:rsid w:val="00104E3A"/>
    <w:rsid w:val="0011332C"/>
    <w:rsid w:val="001135AA"/>
    <w:rsid w:val="00114031"/>
    <w:rsid w:val="001178CC"/>
    <w:rsid w:val="001212B3"/>
    <w:rsid w:val="00136466"/>
    <w:rsid w:val="00140D89"/>
    <w:rsid w:val="001419E1"/>
    <w:rsid w:val="00141BD6"/>
    <w:rsid w:val="00155C32"/>
    <w:rsid w:val="00161368"/>
    <w:rsid w:val="00163F64"/>
    <w:rsid w:val="00172F31"/>
    <w:rsid w:val="00180932"/>
    <w:rsid w:val="001822A2"/>
    <w:rsid w:val="00185741"/>
    <w:rsid w:val="00185DEB"/>
    <w:rsid w:val="00191C9F"/>
    <w:rsid w:val="001947A3"/>
    <w:rsid w:val="001964AD"/>
    <w:rsid w:val="001B133C"/>
    <w:rsid w:val="001B2518"/>
    <w:rsid w:val="001B5D80"/>
    <w:rsid w:val="001B704C"/>
    <w:rsid w:val="001C4A16"/>
    <w:rsid w:val="001C5B7D"/>
    <w:rsid w:val="001D05BF"/>
    <w:rsid w:val="001D555A"/>
    <w:rsid w:val="001E38FB"/>
    <w:rsid w:val="001F00EC"/>
    <w:rsid w:val="001F24E4"/>
    <w:rsid w:val="001F56B2"/>
    <w:rsid w:val="001F5B63"/>
    <w:rsid w:val="001F7BBA"/>
    <w:rsid w:val="00212650"/>
    <w:rsid w:val="00217235"/>
    <w:rsid w:val="002227F4"/>
    <w:rsid w:val="00224928"/>
    <w:rsid w:val="00231DCB"/>
    <w:rsid w:val="00234E0D"/>
    <w:rsid w:val="00234EEF"/>
    <w:rsid w:val="0023563C"/>
    <w:rsid w:val="002431F9"/>
    <w:rsid w:val="00250B41"/>
    <w:rsid w:val="00253343"/>
    <w:rsid w:val="00267375"/>
    <w:rsid w:val="00267FE9"/>
    <w:rsid w:val="002A1D70"/>
    <w:rsid w:val="002A33D0"/>
    <w:rsid w:val="002C2948"/>
    <w:rsid w:val="002D0FC0"/>
    <w:rsid w:val="002E491E"/>
    <w:rsid w:val="002E5DF6"/>
    <w:rsid w:val="002E6058"/>
    <w:rsid w:val="002E633A"/>
    <w:rsid w:val="002E658A"/>
    <w:rsid w:val="002E6912"/>
    <w:rsid w:val="002F0428"/>
    <w:rsid w:val="003009B9"/>
    <w:rsid w:val="0031262D"/>
    <w:rsid w:val="0031472B"/>
    <w:rsid w:val="00322474"/>
    <w:rsid w:val="0033463C"/>
    <w:rsid w:val="00347240"/>
    <w:rsid w:val="00356490"/>
    <w:rsid w:val="00357C29"/>
    <w:rsid w:val="003612D9"/>
    <w:rsid w:val="00363523"/>
    <w:rsid w:val="0037014B"/>
    <w:rsid w:val="003715AA"/>
    <w:rsid w:val="00385D73"/>
    <w:rsid w:val="0038650B"/>
    <w:rsid w:val="003924EC"/>
    <w:rsid w:val="003926AD"/>
    <w:rsid w:val="00394669"/>
    <w:rsid w:val="00395FE3"/>
    <w:rsid w:val="003A0356"/>
    <w:rsid w:val="003B74B1"/>
    <w:rsid w:val="003C2EF4"/>
    <w:rsid w:val="003D0147"/>
    <w:rsid w:val="003D4260"/>
    <w:rsid w:val="003D4C45"/>
    <w:rsid w:val="003E0862"/>
    <w:rsid w:val="003F0023"/>
    <w:rsid w:val="003F044A"/>
    <w:rsid w:val="004045B4"/>
    <w:rsid w:val="00405EAC"/>
    <w:rsid w:val="004060BB"/>
    <w:rsid w:val="00421BB4"/>
    <w:rsid w:val="00432771"/>
    <w:rsid w:val="00432EB2"/>
    <w:rsid w:val="00437E1E"/>
    <w:rsid w:val="0044790A"/>
    <w:rsid w:val="00451A3D"/>
    <w:rsid w:val="00461E2A"/>
    <w:rsid w:val="004620C9"/>
    <w:rsid w:val="0047156F"/>
    <w:rsid w:val="0047725F"/>
    <w:rsid w:val="00493C57"/>
    <w:rsid w:val="00494412"/>
    <w:rsid w:val="004A2ABA"/>
    <w:rsid w:val="004A36EA"/>
    <w:rsid w:val="004B1000"/>
    <w:rsid w:val="004B2BE3"/>
    <w:rsid w:val="004B30C8"/>
    <w:rsid w:val="004C2333"/>
    <w:rsid w:val="004D26CB"/>
    <w:rsid w:val="004D301E"/>
    <w:rsid w:val="004D3F31"/>
    <w:rsid w:val="004D5D8C"/>
    <w:rsid w:val="004F065E"/>
    <w:rsid w:val="004F0E58"/>
    <w:rsid w:val="004F1B86"/>
    <w:rsid w:val="00503B2F"/>
    <w:rsid w:val="005075EF"/>
    <w:rsid w:val="00513418"/>
    <w:rsid w:val="00523B89"/>
    <w:rsid w:val="00527F12"/>
    <w:rsid w:val="00540680"/>
    <w:rsid w:val="005623D3"/>
    <w:rsid w:val="0056301B"/>
    <w:rsid w:val="00571550"/>
    <w:rsid w:val="00574457"/>
    <w:rsid w:val="00580354"/>
    <w:rsid w:val="00585908"/>
    <w:rsid w:val="00586D12"/>
    <w:rsid w:val="00590FE4"/>
    <w:rsid w:val="00591E79"/>
    <w:rsid w:val="00591F9B"/>
    <w:rsid w:val="00595E04"/>
    <w:rsid w:val="005A38C2"/>
    <w:rsid w:val="005A5A20"/>
    <w:rsid w:val="005A7423"/>
    <w:rsid w:val="005B2BCA"/>
    <w:rsid w:val="005B3F55"/>
    <w:rsid w:val="005B4814"/>
    <w:rsid w:val="005C64AC"/>
    <w:rsid w:val="005C66E1"/>
    <w:rsid w:val="005D17A5"/>
    <w:rsid w:val="005D5492"/>
    <w:rsid w:val="005D675A"/>
    <w:rsid w:val="005F1E46"/>
    <w:rsid w:val="00600CF6"/>
    <w:rsid w:val="00604C1F"/>
    <w:rsid w:val="00605ED2"/>
    <w:rsid w:val="006238AB"/>
    <w:rsid w:val="00625A98"/>
    <w:rsid w:val="006266FA"/>
    <w:rsid w:val="00640075"/>
    <w:rsid w:val="0064122A"/>
    <w:rsid w:val="00644D3E"/>
    <w:rsid w:val="00645225"/>
    <w:rsid w:val="00660359"/>
    <w:rsid w:val="00663AE4"/>
    <w:rsid w:val="00666AEC"/>
    <w:rsid w:val="00671F1E"/>
    <w:rsid w:val="0067288B"/>
    <w:rsid w:val="006746AA"/>
    <w:rsid w:val="00674C63"/>
    <w:rsid w:val="006863C0"/>
    <w:rsid w:val="00691AAF"/>
    <w:rsid w:val="006A2BA9"/>
    <w:rsid w:val="006A6523"/>
    <w:rsid w:val="006A7551"/>
    <w:rsid w:val="006B0AE0"/>
    <w:rsid w:val="006B1B25"/>
    <w:rsid w:val="006B1E98"/>
    <w:rsid w:val="006C1530"/>
    <w:rsid w:val="006C357B"/>
    <w:rsid w:val="006C4468"/>
    <w:rsid w:val="006D06FB"/>
    <w:rsid w:val="006D131F"/>
    <w:rsid w:val="006D1CFB"/>
    <w:rsid w:val="006D3A18"/>
    <w:rsid w:val="0071394C"/>
    <w:rsid w:val="00717C43"/>
    <w:rsid w:val="007203F1"/>
    <w:rsid w:val="00720796"/>
    <w:rsid w:val="00721F15"/>
    <w:rsid w:val="00725842"/>
    <w:rsid w:val="00726C5C"/>
    <w:rsid w:val="00727B89"/>
    <w:rsid w:val="00732357"/>
    <w:rsid w:val="007331D2"/>
    <w:rsid w:val="00752C2E"/>
    <w:rsid w:val="00754DBD"/>
    <w:rsid w:val="00757205"/>
    <w:rsid w:val="007758BA"/>
    <w:rsid w:val="0078029E"/>
    <w:rsid w:val="00781821"/>
    <w:rsid w:val="007828FA"/>
    <w:rsid w:val="00783922"/>
    <w:rsid w:val="00785D3A"/>
    <w:rsid w:val="007873BB"/>
    <w:rsid w:val="00793347"/>
    <w:rsid w:val="00793A24"/>
    <w:rsid w:val="007976AF"/>
    <w:rsid w:val="007A01DD"/>
    <w:rsid w:val="007A29F2"/>
    <w:rsid w:val="007A5002"/>
    <w:rsid w:val="007B2994"/>
    <w:rsid w:val="007B4726"/>
    <w:rsid w:val="007B7848"/>
    <w:rsid w:val="007D15F4"/>
    <w:rsid w:val="007F2550"/>
    <w:rsid w:val="007F29C8"/>
    <w:rsid w:val="007F56AF"/>
    <w:rsid w:val="007F70E9"/>
    <w:rsid w:val="00804251"/>
    <w:rsid w:val="00804D70"/>
    <w:rsid w:val="00813312"/>
    <w:rsid w:val="008172D6"/>
    <w:rsid w:val="00821CEA"/>
    <w:rsid w:val="00822977"/>
    <w:rsid w:val="00826C31"/>
    <w:rsid w:val="008324A0"/>
    <w:rsid w:val="00832D61"/>
    <w:rsid w:val="00834601"/>
    <w:rsid w:val="00834C8A"/>
    <w:rsid w:val="0083794F"/>
    <w:rsid w:val="00840437"/>
    <w:rsid w:val="00845DCE"/>
    <w:rsid w:val="00850011"/>
    <w:rsid w:val="0085355B"/>
    <w:rsid w:val="00855E1D"/>
    <w:rsid w:val="00857813"/>
    <w:rsid w:val="00857FBB"/>
    <w:rsid w:val="008662D6"/>
    <w:rsid w:val="008678AA"/>
    <w:rsid w:val="00872768"/>
    <w:rsid w:val="00875593"/>
    <w:rsid w:val="0088293C"/>
    <w:rsid w:val="008832FA"/>
    <w:rsid w:val="0089200E"/>
    <w:rsid w:val="00893238"/>
    <w:rsid w:val="00895EF0"/>
    <w:rsid w:val="008A5156"/>
    <w:rsid w:val="008A794C"/>
    <w:rsid w:val="008B4C98"/>
    <w:rsid w:val="008B7228"/>
    <w:rsid w:val="008B7BF0"/>
    <w:rsid w:val="008C2394"/>
    <w:rsid w:val="008C49F6"/>
    <w:rsid w:val="008C4C93"/>
    <w:rsid w:val="008C6C67"/>
    <w:rsid w:val="008C78FA"/>
    <w:rsid w:val="008D71CB"/>
    <w:rsid w:val="008E0CDC"/>
    <w:rsid w:val="008E13B8"/>
    <w:rsid w:val="00900904"/>
    <w:rsid w:val="00900EAB"/>
    <w:rsid w:val="00902A6E"/>
    <w:rsid w:val="00905BB6"/>
    <w:rsid w:val="00906593"/>
    <w:rsid w:val="0090723A"/>
    <w:rsid w:val="00911BE2"/>
    <w:rsid w:val="00912C0C"/>
    <w:rsid w:val="0091635F"/>
    <w:rsid w:val="00916884"/>
    <w:rsid w:val="00917463"/>
    <w:rsid w:val="009176A2"/>
    <w:rsid w:val="00930648"/>
    <w:rsid w:val="00931DED"/>
    <w:rsid w:val="00935995"/>
    <w:rsid w:val="00940A18"/>
    <w:rsid w:val="00944FB1"/>
    <w:rsid w:val="009455A2"/>
    <w:rsid w:val="00986670"/>
    <w:rsid w:val="00986A1A"/>
    <w:rsid w:val="00987A97"/>
    <w:rsid w:val="009910E6"/>
    <w:rsid w:val="00992108"/>
    <w:rsid w:val="00997B3F"/>
    <w:rsid w:val="009A1F57"/>
    <w:rsid w:val="009A32A0"/>
    <w:rsid w:val="009B15B2"/>
    <w:rsid w:val="009B2435"/>
    <w:rsid w:val="009B3235"/>
    <w:rsid w:val="009B47D2"/>
    <w:rsid w:val="009C6753"/>
    <w:rsid w:val="009D0FED"/>
    <w:rsid w:val="009D3119"/>
    <w:rsid w:val="009E555D"/>
    <w:rsid w:val="009F5390"/>
    <w:rsid w:val="009F5D46"/>
    <w:rsid w:val="009F72A1"/>
    <w:rsid w:val="009F7AE9"/>
    <w:rsid w:val="00A03118"/>
    <w:rsid w:val="00A22406"/>
    <w:rsid w:val="00A23FD6"/>
    <w:rsid w:val="00A25F3A"/>
    <w:rsid w:val="00A260ED"/>
    <w:rsid w:val="00A2717D"/>
    <w:rsid w:val="00A30ADE"/>
    <w:rsid w:val="00A5155D"/>
    <w:rsid w:val="00A53EB2"/>
    <w:rsid w:val="00A5406C"/>
    <w:rsid w:val="00A60667"/>
    <w:rsid w:val="00A61ED4"/>
    <w:rsid w:val="00A74AD3"/>
    <w:rsid w:val="00A77971"/>
    <w:rsid w:val="00A81071"/>
    <w:rsid w:val="00A81378"/>
    <w:rsid w:val="00A81842"/>
    <w:rsid w:val="00A8289F"/>
    <w:rsid w:val="00A83667"/>
    <w:rsid w:val="00A95C16"/>
    <w:rsid w:val="00AA2689"/>
    <w:rsid w:val="00AB4798"/>
    <w:rsid w:val="00AB6578"/>
    <w:rsid w:val="00AC07A3"/>
    <w:rsid w:val="00AC0EC9"/>
    <w:rsid w:val="00AC2E98"/>
    <w:rsid w:val="00AD1260"/>
    <w:rsid w:val="00AD42ED"/>
    <w:rsid w:val="00AD7C5E"/>
    <w:rsid w:val="00AE4C25"/>
    <w:rsid w:val="00B059BA"/>
    <w:rsid w:val="00B05EC1"/>
    <w:rsid w:val="00B074B0"/>
    <w:rsid w:val="00B10478"/>
    <w:rsid w:val="00B120F9"/>
    <w:rsid w:val="00B1558B"/>
    <w:rsid w:val="00B255A0"/>
    <w:rsid w:val="00B257FB"/>
    <w:rsid w:val="00B25A1D"/>
    <w:rsid w:val="00B267C2"/>
    <w:rsid w:val="00B313DB"/>
    <w:rsid w:val="00B332FB"/>
    <w:rsid w:val="00B36A04"/>
    <w:rsid w:val="00B41B84"/>
    <w:rsid w:val="00B512B9"/>
    <w:rsid w:val="00B5670F"/>
    <w:rsid w:val="00B61E13"/>
    <w:rsid w:val="00B7456B"/>
    <w:rsid w:val="00B76794"/>
    <w:rsid w:val="00B8078E"/>
    <w:rsid w:val="00B81A8F"/>
    <w:rsid w:val="00B85105"/>
    <w:rsid w:val="00B8603C"/>
    <w:rsid w:val="00B922BB"/>
    <w:rsid w:val="00B93647"/>
    <w:rsid w:val="00BA406F"/>
    <w:rsid w:val="00BB64A3"/>
    <w:rsid w:val="00BC5FAD"/>
    <w:rsid w:val="00BD02CE"/>
    <w:rsid w:val="00BD354C"/>
    <w:rsid w:val="00BD7AC6"/>
    <w:rsid w:val="00BE1794"/>
    <w:rsid w:val="00BE276D"/>
    <w:rsid w:val="00BE2DB1"/>
    <w:rsid w:val="00BE6954"/>
    <w:rsid w:val="00BF276D"/>
    <w:rsid w:val="00BF58EE"/>
    <w:rsid w:val="00BF5A00"/>
    <w:rsid w:val="00C00FB0"/>
    <w:rsid w:val="00C05831"/>
    <w:rsid w:val="00C1546F"/>
    <w:rsid w:val="00C168B7"/>
    <w:rsid w:val="00C21D0C"/>
    <w:rsid w:val="00C21FD1"/>
    <w:rsid w:val="00C238BB"/>
    <w:rsid w:val="00C33933"/>
    <w:rsid w:val="00C362B5"/>
    <w:rsid w:val="00C365AE"/>
    <w:rsid w:val="00C37ABB"/>
    <w:rsid w:val="00C438A0"/>
    <w:rsid w:val="00C46DF3"/>
    <w:rsid w:val="00C47279"/>
    <w:rsid w:val="00C54464"/>
    <w:rsid w:val="00C5532F"/>
    <w:rsid w:val="00C6437E"/>
    <w:rsid w:val="00C67A66"/>
    <w:rsid w:val="00C71AF1"/>
    <w:rsid w:val="00C73DAB"/>
    <w:rsid w:val="00C75BC7"/>
    <w:rsid w:val="00C854C7"/>
    <w:rsid w:val="00C86432"/>
    <w:rsid w:val="00C8729A"/>
    <w:rsid w:val="00C9258F"/>
    <w:rsid w:val="00C969F2"/>
    <w:rsid w:val="00C97B55"/>
    <w:rsid w:val="00CA7209"/>
    <w:rsid w:val="00CB00C7"/>
    <w:rsid w:val="00CB0527"/>
    <w:rsid w:val="00CB4A9C"/>
    <w:rsid w:val="00CB4AA9"/>
    <w:rsid w:val="00CB6C2C"/>
    <w:rsid w:val="00CC0F88"/>
    <w:rsid w:val="00CC3BB4"/>
    <w:rsid w:val="00CC6D65"/>
    <w:rsid w:val="00CD1304"/>
    <w:rsid w:val="00CE0EDE"/>
    <w:rsid w:val="00CE1D7D"/>
    <w:rsid w:val="00CF0B51"/>
    <w:rsid w:val="00CF6088"/>
    <w:rsid w:val="00D0737C"/>
    <w:rsid w:val="00D16DF5"/>
    <w:rsid w:val="00D20323"/>
    <w:rsid w:val="00D206BF"/>
    <w:rsid w:val="00D23D6C"/>
    <w:rsid w:val="00D31953"/>
    <w:rsid w:val="00D44480"/>
    <w:rsid w:val="00D46357"/>
    <w:rsid w:val="00D46408"/>
    <w:rsid w:val="00D476B6"/>
    <w:rsid w:val="00D6223E"/>
    <w:rsid w:val="00D62CDD"/>
    <w:rsid w:val="00D66198"/>
    <w:rsid w:val="00D663FF"/>
    <w:rsid w:val="00D70034"/>
    <w:rsid w:val="00D91B54"/>
    <w:rsid w:val="00D91C7E"/>
    <w:rsid w:val="00D93E00"/>
    <w:rsid w:val="00DA06B4"/>
    <w:rsid w:val="00DA0BD9"/>
    <w:rsid w:val="00DB2A7B"/>
    <w:rsid w:val="00DB539E"/>
    <w:rsid w:val="00DB5C80"/>
    <w:rsid w:val="00DB624C"/>
    <w:rsid w:val="00DB7C1E"/>
    <w:rsid w:val="00DC1CC0"/>
    <w:rsid w:val="00DC3AB2"/>
    <w:rsid w:val="00DD3A46"/>
    <w:rsid w:val="00DE035D"/>
    <w:rsid w:val="00DE6DC4"/>
    <w:rsid w:val="00DF3CAB"/>
    <w:rsid w:val="00DF401D"/>
    <w:rsid w:val="00DF6E65"/>
    <w:rsid w:val="00E004AE"/>
    <w:rsid w:val="00E05E1C"/>
    <w:rsid w:val="00E16B72"/>
    <w:rsid w:val="00E26ADE"/>
    <w:rsid w:val="00E31223"/>
    <w:rsid w:val="00E31829"/>
    <w:rsid w:val="00E37883"/>
    <w:rsid w:val="00E400F8"/>
    <w:rsid w:val="00E45E69"/>
    <w:rsid w:val="00E558BF"/>
    <w:rsid w:val="00E60D74"/>
    <w:rsid w:val="00E64086"/>
    <w:rsid w:val="00E80F24"/>
    <w:rsid w:val="00E84235"/>
    <w:rsid w:val="00E852F9"/>
    <w:rsid w:val="00E9110C"/>
    <w:rsid w:val="00E96AD6"/>
    <w:rsid w:val="00ED2770"/>
    <w:rsid w:val="00EE5A09"/>
    <w:rsid w:val="00F023CC"/>
    <w:rsid w:val="00F07393"/>
    <w:rsid w:val="00F12B7A"/>
    <w:rsid w:val="00F1609E"/>
    <w:rsid w:val="00F21A1F"/>
    <w:rsid w:val="00F22925"/>
    <w:rsid w:val="00F22CB5"/>
    <w:rsid w:val="00F25A53"/>
    <w:rsid w:val="00F3006E"/>
    <w:rsid w:val="00F4672C"/>
    <w:rsid w:val="00F504D2"/>
    <w:rsid w:val="00F52D6F"/>
    <w:rsid w:val="00F53C80"/>
    <w:rsid w:val="00F54B79"/>
    <w:rsid w:val="00F550B0"/>
    <w:rsid w:val="00F557D4"/>
    <w:rsid w:val="00F6355D"/>
    <w:rsid w:val="00F71A8B"/>
    <w:rsid w:val="00F83090"/>
    <w:rsid w:val="00F86A43"/>
    <w:rsid w:val="00F90BC3"/>
    <w:rsid w:val="00F92952"/>
    <w:rsid w:val="00F92D4C"/>
    <w:rsid w:val="00F95BE5"/>
    <w:rsid w:val="00FA1A1B"/>
    <w:rsid w:val="00FA47E2"/>
    <w:rsid w:val="00FB15A9"/>
    <w:rsid w:val="00FB35AF"/>
    <w:rsid w:val="00FC0F9D"/>
    <w:rsid w:val="00FC6817"/>
    <w:rsid w:val="00FD2F4C"/>
    <w:rsid w:val="00FE3756"/>
    <w:rsid w:val="00FF1461"/>
    <w:rsid w:val="00FF4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E11CAF18-ECAC-4A58-A04B-CEDAF1CE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customStyle="1" w:styleId="UnresolvedMention1">
    <w:name w:val="Unresolved Mention1"/>
    <w:basedOn w:val="DefaultParagraphFont"/>
    <w:uiPriority w:val="99"/>
    <w:semiHidden/>
    <w:unhideWhenUsed/>
    <w:rsid w:val="00605ED2"/>
    <w:rPr>
      <w:color w:val="605E5C"/>
      <w:shd w:val="clear" w:color="auto" w:fill="E1DFDD"/>
    </w:rPr>
  </w:style>
  <w:style w:type="character" w:styleId="FollowedHyperlink">
    <w:name w:val="FollowedHyperlink"/>
    <w:basedOn w:val="DefaultParagraphFont"/>
    <w:uiPriority w:val="99"/>
    <w:semiHidden/>
    <w:unhideWhenUsed/>
    <w:rsid w:val="00B85105"/>
    <w:rPr>
      <w:color w:val="954F72" w:themeColor="followedHyperlink"/>
      <w:u w:val="single"/>
    </w:rPr>
  </w:style>
  <w:style w:type="paragraph" w:styleId="Bibliography">
    <w:name w:val="Bibliography"/>
    <w:basedOn w:val="Normal"/>
    <w:next w:val="Normal"/>
    <w:uiPriority w:val="37"/>
    <w:unhideWhenUsed/>
    <w:rsid w:val="00CB0527"/>
    <w:pPr>
      <w:spacing w:after="0" w:line="480" w:lineRule="auto"/>
      <w:ind w:left="720" w:hanging="720"/>
    </w:pPr>
  </w:style>
  <w:style w:type="paragraph" w:styleId="Header">
    <w:name w:val="header"/>
    <w:basedOn w:val="Normal"/>
    <w:link w:val="HeaderChar"/>
    <w:uiPriority w:val="99"/>
    <w:unhideWhenUsed/>
    <w:rsid w:val="00222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27F4"/>
  </w:style>
  <w:style w:type="paragraph" w:styleId="Footer">
    <w:name w:val="footer"/>
    <w:basedOn w:val="Normal"/>
    <w:link w:val="FooterChar"/>
    <w:uiPriority w:val="99"/>
    <w:unhideWhenUsed/>
    <w:rsid w:val="00222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27F4"/>
  </w:style>
  <w:style w:type="paragraph" w:styleId="NoSpacing">
    <w:name w:val="No Spacing"/>
    <w:uiPriority w:val="1"/>
    <w:qFormat/>
    <w:rsid w:val="00C3393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fickse/ssi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30272-2E24-4A4F-98AD-D757EA633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38</Pages>
  <Words>14688</Words>
  <Characters>83727</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Michael Koontz</cp:lastModifiedBy>
  <cp:revision>6</cp:revision>
  <cp:lastPrinted>2020-02-03T17:08:00Z</cp:lastPrinted>
  <dcterms:created xsi:type="dcterms:W3CDTF">2020-03-31T18:49:00Z</dcterms:created>
  <dcterms:modified xsi:type="dcterms:W3CDTF">2020-03-31T21:27:00Z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id="dXjcqVWX"/&gt;&lt;style id="http://www.zotero.org/styles/ecological-applications" hasBibliography="1" bibliographyStyleHasBeenSet="1"/&gt;&lt;prefs&gt;&lt;pref name="fieldType" value="Field"/&gt;&lt;pref name="automatic</vt:lpwstr>
  </property>
  <property fmtid="{D5CDD505-2E9C-101B-9397-08002B2CF9AE}" pid="3" name="ZOTERO_PREF_2">
    <vt:lpwstr>JournalAbbreviations" value="true"/&gt;&lt;pref name="noteType" value="0"/&gt;&lt;/prefs&gt;&lt;/data&gt;</vt:lpwstr>
  </property>
</Properties>
</file>