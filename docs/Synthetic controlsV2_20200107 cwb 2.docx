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4A4E6CAE"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Synthetic control generates predicted outcome</w:t>
      </w:r>
      <w:r w:rsidR="003F044A">
        <w:rPr>
          <w:rFonts w:cs="Times New Roman"/>
        </w:rPr>
        <w:t>s</w:t>
      </w:r>
      <w:r w:rsidR="00A23FD6">
        <w:rPr>
          <w:rFonts w:cs="Times New Roman"/>
        </w:rPr>
        <w:t xml:space="preserv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w:t>
      </w:r>
      <w:r w:rsidR="00A23FD6">
        <w:rPr>
          <w:rFonts w:cs="Times New Roman"/>
        </w:rPr>
        <w:lastRenderedPageBreak/>
        <w:t xml:space="preserve">control can be used to 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17708A4D"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B1558B">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B1558B" w:rsidRPr="00B1558B">
        <w:rPr>
          <w:rFonts w:ascii="Calibri" w:hAnsi="Calibri" w:cs="Calibri"/>
        </w:rPr>
        <w:t xml:space="preserve">(Oksanen 2001, </w:t>
      </w:r>
      <w:proofErr w:type="spellStart"/>
      <w:r w:rsidR="00B1558B" w:rsidRPr="00B1558B">
        <w:rPr>
          <w:rFonts w:ascii="Calibri" w:hAnsi="Calibri" w:cs="Calibri"/>
        </w:rPr>
        <w:t>Hurlbert</w:t>
      </w:r>
      <w:proofErr w:type="spellEnd"/>
      <w:r w:rsidR="00B1558B" w:rsidRPr="00B1558B">
        <w:rPr>
          <w:rFonts w:ascii="Calibri" w:hAnsi="Calibri" w:cs="Calibri"/>
        </w:rPr>
        <w:t xml:space="preserve">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w:t>
      </w:r>
      <w:proofErr w:type="spellStart"/>
      <w:r w:rsidR="00B1558B" w:rsidRPr="00B1558B">
        <w:rPr>
          <w:rFonts w:ascii="Calibri" w:hAnsi="Calibri" w:cs="Calibri"/>
        </w:rPr>
        <w:t>Hurlbert</w:t>
      </w:r>
      <w:proofErr w:type="spellEnd"/>
      <w:r w:rsidR="00B1558B" w:rsidRPr="00B1558B">
        <w:rPr>
          <w:rFonts w:ascii="Calibri" w:hAnsi="Calibri" w:cs="Calibri"/>
        </w:rPr>
        <w:t xml:space="preserve">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 xml:space="preserve">large-scale experiments, ecological events, or </w:t>
      </w:r>
      <w:proofErr w:type="gramStart"/>
      <w:r w:rsidR="00437E1E">
        <w:t>manipulations</w:t>
      </w:r>
      <w:r w:rsidR="00732357">
        <w:t xml:space="preserve">. </w:t>
      </w:r>
      <w:r w:rsidR="00437E1E">
        <w:t xml:space="preserve"> </w:t>
      </w:r>
      <w:r w:rsidR="009A32A0">
        <w:t>.</w:t>
      </w:r>
      <w:proofErr w:type="gramEnd"/>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 xml:space="preserve">monitoring data and the means to distinguish </w:t>
      </w:r>
      <w:r>
        <w:rPr>
          <w:rFonts w:cs="Times New Roman"/>
        </w:rPr>
        <w:lastRenderedPageBreak/>
        <w:t>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proofErr w:type="spellStart"/>
      <w:r w:rsidR="00B1558B">
        <w:rPr>
          <w:rFonts w:ascii="Calibri" w:hAnsi="Calibri" w:cs="Calibri"/>
        </w:rPr>
        <w:t xml:space="preserve">e.g. </w:t>
      </w:r>
      <w:r w:rsidR="00C362B5" w:rsidRPr="00C362B5">
        <w:rPr>
          <w:rFonts w:ascii="Calibri" w:hAnsi="Calibri" w:cs="Calibri"/>
        </w:rPr>
        <w:t>Kar</w:t>
      </w:r>
      <w:proofErr w:type="spellEnd"/>
      <w:r w:rsidR="00C362B5" w:rsidRPr="00C362B5">
        <w:rPr>
          <w:rFonts w:ascii="Calibri" w:hAnsi="Calibri" w:cs="Calibri"/>
        </w:rPr>
        <w:t>l et al. 2014, Bestelmeyer et al. 2019)</w:t>
      </w:r>
      <w:r w:rsidR="000C1EBD">
        <w:rPr>
          <w:rFonts w:cs="Times New Roman"/>
        </w:rPr>
        <w:fldChar w:fldCharType="end"/>
      </w:r>
      <w:r>
        <w:rPr>
          <w:rFonts w:cs="Times New Roman"/>
        </w:rPr>
        <w:t>, the logistical cost of such 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2DEDC49B"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w:t>
      </w:r>
      <w:proofErr w:type="spellStart"/>
      <w:r w:rsidR="00B1558B" w:rsidRPr="00B1558B">
        <w:rPr>
          <w:rFonts w:ascii="Calibri" w:hAnsi="Calibri" w:cs="Calibri"/>
        </w:rPr>
        <w:t>Ashenfelter</w:t>
      </w:r>
      <w:proofErr w:type="spellEnd"/>
      <w:r w:rsidR="00B1558B" w:rsidRPr="00B1558B">
        <w:rPr>
          <w:rFonts w:ascii="Calibri" w:hAnsi="Calibri" w:cs="Calibri"/>
        </w:rPr>
        <w:t xml:space="preserve">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xml:space="preserve">. This </w:t>
      </w:r>
      <w:r>
        <w:rPr>
          <w:rFonts w:cs="Times New Roman"/>
        </w:rPr>
        <w:lastRenderedPageBreak/>
        <w:t>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lastRenderedPageBreak/>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172F4C9B"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t>
      </w:r>
      <w:r w:rsidR="00385D73">
        <w:t xml:space="preserve">We then </w:t>
      </w:r>
      <w:r w:rsidR="00D44480">
        <w:t>demonstrate the use of synthetic control</w:t>
      </w:r>
      <w:r w:rsidR="00F6355D">
        <w:t xml:space="preserve"> and other methods</w:t>
      </w:r>
      <w:r w:rsidR="00D44480">
        <w:t xml:space="preserve"> using a case study involving a brush-clearing treatment in Southeastern </w:t>
      </w:r>
      <w:r w:rsidR="00D44480">
        <w:lastRenderedPageBreak/>
        <w:t>Utah</w:t>
      </w:r>
      <w:r w:rsidR="007331D2">
        <w:t xml:space="preserve">. </w:t>
      </w:r>
      <w:r w:rsidR="00F6355D">
        <w:t xml:space="preserve">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available. </w:t>
      </w:r>
      <w:r w:rsidR="00F6355D">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7C81D55F" w:rsidR="00BF276D" w:rsidRDefault="00DC3AB2" w:rsidP="005D675A">
      <w:pPr>
        <w:spacing w:line="480" w:lineRule="auto"/>
      </w:pPr>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ml:space="preserve">` (Xu 2017), and (b) </w:t>
      </w:r>
      <w:commentRangeStart w:id="0"/>
      <w:r w:rsidR="001D555A">
        <w:t>A</w:t>
      </w:r>
      <w:commentRangeEnd w:id="0"/>
      <w:r w:rsidR="006746AA">
        <w:rPr>
          <w:rStyle w:val="CommentReference"/>
          <w:rFonts w:ascii="Times New Roman" w:hAnsi="Times New Roman"/>
        </w:rPr>
        <w:commentReference w:id="0"/>
      </w:r>
      <w:r w:rsidR="001D555A">
        <w:t xml:space="preserve">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w:t>
      </w:r>
      <w:r w:rsidR="001F00EC">
        <w:t>’</w:t>
      </w:r>
      <w:r w:rsidR="00C969F2">
        <w:t xml:space="preserve"> methods. </w:t>
      </w:r>
      <w:r w:rsidR="008B7228">
        <w:t xml:space="preserve">We used default </w:t>
      </w:r>
      <w:commentRangeStart w:id="1"/>
      <w:r w:rsidR="002E5DF6">
        <w:t>values</w:t>
      </w:r>
      <w:commentRangeEnd w:id="1"/>
      <w:r w:rsidR="00F83090">
        <w:rPr>
          <w:rStyle w:val="CommentReference"/>
          <w:rFonts w:ascii="Times New Roman" w:hAnsi="Times New Roman"/>
        </w:rPr>
        <w:commentReference w:id="1"/>
      </w:r>
      <w:r w:rsidR="002E5DF6">
        <w:t xml:space="preserve"> for all functions,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1C518E5F"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w:t>
      </w:r>
      <w:r w:rsidR="005B2BCA">
        <w:lastRenderedPageBreak/>
        <w:t>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proofErr w:type="spellStart"/>
      <w:r w:rsidR="00B5670F">
        <w:t>SimulationExample</w:t>
      </w:r>
      <w:proofErr w:type="spellEnd"/>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proofErr w:type="spellStart"/>
      <w:r w:rsidR="00E64086">
        <w:t>SimulationExample</w:t>
      </w:r>
      <w:proofErr w:type="spellEnd"/>
      <w:r w:rsidR="00E64086">
        <w:t>, ‘Noise’ panel</w:t>
      </w:r>
      <w:r w:rsidR="005B2BCA">
        <w:t xml:space="preserve">). </w:t>
      </w:r>
    </w:p>
    <w:p w14:paraId="4032C121" w14:textId="641A5617"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proofErr w:type="spellStart"/>
      <w:r w:rsidR="00E64086">
        <w:t>SimulationExample</w:t>
      </w:r>
      <w:proofErr w:type="spellEnd"/>
      <w:r w:rsidR="00E64086">
        <w:t>, panel ‘Satellite’)</w:t>
      </w:r>
      <w:r w:rsidR="002E491E">
        <w:t>; 2) a growing-season climate anomaly</w:t>
      </w:r>
      <w:r w:rsidR="00E64086">
        <w:t xml:space="preserve"> resulting in increased or decreased production (Fig. </w:t>
      </w:r>
      <w:proofErr w:type="spellStart"/>
      <w:r w:rsidR="00E64086">
        <w:t>SimulationExample</w:t>
      </w:r>
      <w:proofErr w:type="spellEnd"/>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proofErr w:type="spellStart"/>
      <w:r w:rsidR="00E64086">
        <w:t>SimulationExample</w:t>
      </w:r>
      <w:proofErr w:type="spellEnd"/>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75B7C9E2"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w:t>
      </w:r>
      <w:proofErr w:type="gramStart"/>
      <w:r w:rsidR="00185DEB">
        <w:t xml:space="preserve">similar </w:t>
      </w:r>
      <w:r>
        <w:t>ex</w:t>
      </w:r>
      <w:r w:rsidR="00494412">
        <w:t>ogenous influences</w:t>
      </w:r>
      <w:proofErr w:type="gramEnd"/>
      <w:r w:rsidR="00494412">
        <w:t xml:space="preserv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w:t>
      </w:r>
      <w:r w:rsidR="001D05BF">
        <w:lastRenderedPageBreak/>
        <w:t xml:space="preserve">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w:t>
      </w:r>
      <w:commentRangeStart w:id="2"/>
      <w:r w:rsidR="001D05BF">
        <w:t>time</w:t>
      </w:r>
      <w:commentRangeEnd w:id="2"/>
      <w:r w:rsidR="00092DCE">
        <w:rPr>
          <w:rStyle w:val="CommentReference"/>
          <w:rFonts w:ascii="Times New Roman" w:hAnsi="Times New Roman"/>
        </w:rPr>
        <w:commentReference w:id="2"/>
      </w:r>
      <w:r w:rsidR="001D05BF">
        <w:t xml:space="preserv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31DD18AF" w:rsidR="006D1CFB" w:rsidRDefault="006D1CFB" w:rsidP="005D675A">
      <w:pPr>
        <w:spacing w:line="480" w:lineRule="auto"/>
      </w:pPr>
      <w:r>
        <w:t>The accuracy of synthetic control and other differencing methods are likely to depend on the degree of underlying similarity between a treated unit and i</w:t>
      </w:r>
      <w:bookmarkStart w:id="3" w:name="_GoBack"/>
      <w:bookmarkEnd w:id="3"/>
      <w:r>
        <w:t>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8689AA4"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proofErr w:type="spellStart"/>
      <w:r w:rsidR="00B85105">
        <w:t>SimulationExample</w:t>
      </w:r>
      <w:proofErr w:type="spellEnd"/>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XXXX.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w:t>
      </w:r>
      <w:r>
        <w:lastRenderedPageBreak/>
        <w:t>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0F775A1F"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ins w:id="4" w:author="Brungard, Colby" w:date="2020-01-24T14:50:00Z">
        <w:r w:rsidR="00875593">
          <w:t>www.</w:t>
        </w:r>
      </w:ins>
      <w:r w:rsidR="00B41B84">
        <w:t>wri.utah.gov).</w:t>
      </w:r>
    </w:p>
    <w:p w14:paraId="227F51E3" w14:textId="68B2DE02"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(Marsett et al. 2006)</w:t>
      </w:r>
      <w:r w:rsidR="00B7456B" w:rsidRPr="0047156F">
        <w:fldChar w:fldCharType="end"/>
      </w:r>
      <w:del w:id="5" w:author="Brungard, Colby" w:date="2020-01-24T14:51:00Z">
        <w:r w:rsidRPr="0047156F" w:rsidDel="00875593">
          <w:delText xml:space="preserve"> )</w:delText>
        </w:r>
      </w:del>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6459D9D2" w:rsidR="00DF3CAB" w:rsidRPr="00DF3CAB" w:rsidRDefault="00C438A0" w:rsidP="005D675A">
      <w:pPr>
        <w:spacing w:line="480" w:lineRule="auto"/>
      </w:pPr>
      <w:r>
        <w:lastRenderedPageBreak/>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Briefly, within a search radius of 3 km surrounding the perimeter of the treated area</w:t>
      </w:r>
      <w:r w:rsidR="007F70E9">
        <w:t xml:space="preserve">, buffered by 90 </w:t>
      </w:r>
      <w:commentRangeStart w:id="6"/>
      <w:r w:rsidR="007F70E9">
        <w:t>m</w:t>
      </w:r>
      <w:commentRangeEnd w:id="6"/>
      <w:r w:rsidR="00875593">
        <w:rPr>
          <w:rStyle w:val="CommentReference"/>
          <w:rFonts w:ascii="Times New Roman" w:hAnsi="Times New Roman"/>
        </w:rPr>
        <w:commentReference w:id="6"/>
      </w:r>
      <w:r w:rsidR="007F70E9">
        <w:t>,</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r w:rsidR="009F72A1">
        <w:t xml:space="preserve">and fine sand fraction </w:t>
      </w:r>
      <w:commentRangeStart w:id="7"/>
      <w:r w:rsidR="009F72A1">
        <w:t>soil texture</w:t>
      </w:r>
      <w:r w:rsidR="00604C1F">
        <w:t xml:space="preserve"> class</w:t>
      </w:r>
      <w:r w:rsidR="009F72A1">
        <w:t xml:space="preserve"> </w:t>
      </w:r>
      <w:commentRangeEnd w:id="7"/>
      <w:r w:rsidR="00875593">
        <w:rPr>
          <w:rStyle w:val="CommentReference"/>
          <w:rFonts w:ascii="Times New Roman" w:hAnsi="Times New Roman"/>
        </w:rPr>
        <w:commentReference w:id="7"/>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7F70E9">
        <w:t>From this subset, we selected the 100 most</w:t>
      </w:r>
      <w:r w:rsidR="00604C1F">
        <w:t>-</w:t>
      </w:r>
      <w:r w:rsidR="007F70E9">
        <w:t xml:space="preserve">similar pixels in the </w:t>
      </w:r>
      <w:ins w:id="8" w:author="Brungard, Colby" w:date="2020-01-24T14:57:00Z">
        <w:r w:rsidR="006746AA">
          <w:t xml:space="preserve">pool of </w:t>
        </w:r>
      </w:ins>
      <w:r w:rsidR="007F70E9">
        <w:t xml:space="preserve">control </w:t>
      </w:r>
      <w:del w:id="9" w:author="Brungard, Colby" w:date="2020-01-24T14:57:00Z">
        <w:r w:rsidR="007F70E9" w:rsidDel="006746AA">
          <w:delText>pool</w:delText>
        </w:r>
      </w:del>
      <w:ins w:id="10" w:author="Brungard, Colby" w:date="2020-01-24T14:57:00Z">
        <w:r w:rsidR="006746AA">
          <w:t>pixels</w:t>
        </w:r>
      </w:ins>
      <w:r w:rsidR="007F70E9">
        <w:t>, using</w:t>
      </w:r>
      <w:r w:rsidR="009F72A1">
        <w:t xml:space="preserve"> Gower</w:t>
      </w:r>
      <w:ins w:id="11" w:author="Brungard, Colby" w:date="2020-01-24T14:57:00Z">
        <w:r w:rsidR="006746AA">
          <w:t>’s</w:t>
        </w:r>
      </w:ins>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commentRangeStart w:id="12"/>
      <w:r w:rsidR="007F70E9">
        <w:t>based on</w:t>
      </w:r>
      <w:r w:rsidR="009F72A1">
        <w:t xml:space="preserve"> a suite of topo</w:t>
      </w:r>
      <w:r w:rsidR="007F70E9">
        <w:t>-edaphic</w:t>
      </w:r>
      <w:r w:rsidR="009F72A1">
        <w:t xml:space="preserve"> variables </w:t>
      </w:r>
      <w:commentRangeEnd w:id="12"/>
      <w:r w:rsidR="006746AA">
        <w:rPr>
          <w:rStyle w:val="CommentReference"/>
          <w:rFonts w:ascii="Times New Roman" w:hAnsi="Times New Roman"/>
        </w:rPr>
        <w:commentReference w:id="12"/>
      </w:r>
      <w:r w:rsidR="009F72A1">
        <w:t>(Appendix Variables).</w:t>
      </w:r>
      <w:r w:rsidR="007F70E9">
        <w:t xml:space="preserve"> We estimated treatment effects using the same methods outlined in the simulation model exercise, for each pixel</w:t>
      </w:r>
      <w:r w:rsidR="00834C8A">
        <w:t xml:space="preserve">, setting the treatment date as June 1, </w:t>
      </w:r>
      <w:commentRangeStart w:id="13"/>
      <w:r w:rsidR="00834C8A">
        <w:t>2009</w:t>
      </w:r>
      <w:commentRangeEnd w:id="13"/>
      <w:r w:rsidR="006746AA">
        <w:rPr>
          <w:rStyle w:val="CommentReference"/>
          <w:rFonts w:ascii="Times New Roman" w:hAnsi="Times New Roman"/>
        </w:rPr>
        <w:commentReference w:id="13"/>
      </w:r>
      <w:r w:rsidR="007F70E9">
        <w:t xml:space="preserve">. </w:t>
      </w:r>
      <w:r w:rsidR="009F72A1">
        <w:t xml:space="preserve"> </w:t>
      </w:r>
    </w:p>
    <w:p w14:paraId="402F5941" w14:textId="6B4DBF4E" w:rsidR="003715AA" w:rsidRDefault="00834C8A" w:rsidP="00834C8A">
      <w:pPr>
        <w:pStyle w:val="Heading1"/>
      </w:pPr>
      <w:r>
        <w:t>Results</w:t>
      </w:r>
    </w:p>
    <w:p w14:paraId="79B3ACBB" w14:textId="54474F2A" w:rsidR="006A7551" w:rsidRDefault="00172F31" w:rsidP="006A7551">
      <w:pPr>
        <w:pStyle w:val="Heading2"/>
        <w:rPr>
          <w:ins w:id="14" w:author="Brungard, Colby" w:date="2020-01-24T15:33:00Z"/>
        </w:rPr>
      </w:pPr>
      <w:r>
        <w:t>Simulations</w:t>
      </w:r>
    </w:p>
    <w:p w14:paraId="4EB4EAAE" w14:textId="2F130325" w:rsidR="00590FE4" w:rsidRDefault="00590FE4">
      <w:pPr>
        <w:rPr>
          <w:ins w:id="15" w:author="Brungard, Colby" w:date="2020-01-24T15:33:00Z"/>
        </w:rPr>
        <w:pPrChange w:id="16" w:author="Brungard, Colby" w:date="2020-01-24T15:33:00Z">
          <w:pPr>
            <w:pStyle w:val="Heading2"/>
          </w:pPr>
        </w:pPrChange>
      </w:pPr>
    </w:p>
    <w:p w14:paraId="076C8101" w14:textId="4CCB2835" w:rsidR="00590FE4" w:rsidRDefault="00590FE4">
      <w:pPr>
        <w:rPr>
          <w:ins w:id="17" w:author="Brungard, Colby" w:date="2020-01-24T15:33:00Z"/>
        </w:rPr>
        <w:pPrChange w:id="18" w:author="Brungard, Colby" w:date="2020-01-24T15:33:00Z">
          <w:pPr>
            <w:pStyle w:val="Heading2"/>
          </w:pPr>
        </w:pPrChange>
      </w:pPr>
      <w:ins w:id="19" w:author="Brungard, Colby" w:date="2020-01-24T15:33:00Z">
        <w:r>
          <w:t xml:space="preserve">Where is the discussion about figure </w:t>
        </w:r>
        <w:proofErr w:type="spellStart"/>
        <w:r>
          <w:t>EvaluationExample</w:t>
        </w:r>
        <w:proofErr w:type="spellEnd"/>
        <w:r>
          <w:t xml:space="preserve">? </w:t>
        </w:r>
      </w:ins>
    </w:p>
    <w:p w14:paraId="207E21C1" w14:textId="77777777" w:rsidR="00590FE4" w:rsidRPr="00590FE4" w:rsidRDefault="00590FE4">
      <w:pPr>
        <w:pPrChange w:id="20" w:author="Brungard, Colby" w:date="2020-01-24T15:33:00Z">
          <w:pPr>
            <w:pStyle w:val="Heading2"/>
          </w:pPr>
        </w:pPrChange>
      </w:pPr>
    </w:p>
    <w:p w14:paraId="0F7FF14F" w14:textId="64CFAE6D"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lastRenderedPageBreak/>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05AA14D" w:rsidR="00CB00C7" w:rsidRDefault="00574457" w:rsidP="005D675A">
      <w:pPr>
        <w:spacing w:line="480" w:lineRule="auto"/>
      </w:pPr>
      <w:r>
        <w:t>When all control pixe</w:t>
      </w:r>
      <w:r w:rsidR="00674C63">
        <w:t>l</w:t>
      </w:r>
      <w:r>
        <w:t xml:space="preserve">s were poorly matched to the treated pixel, only the </w:t>
      </w:r>
      <w:commentRangeStart w:id="21"/>
      <w:proofErr w:type="spellStart"/>
      <w:r>
        <w:t>CausalImpact</w:t>
      </w:r>
      <w:proofErr w:type="spellEnd"/>
      <w:r>
        <w:t xml:space="preserve"> </w:t>
      </w:r>
      <w:commentRangeEnd w:id="21"/>
      <w:r w:rsidR="00432EB2">
        <w:rPr>
          <w:rStyle w:val="CommentReference"/>
          <w:rFonts w:ascii="Times New Roman" w:hAnsi="Times New Roman"/>
        </w:rPr>
        <w:commentReference w:id="21"/>
      </w:r>
      <w:r>
        <w:t xml:space="preserve">method outperformed the baseline timeseries-only method, and only with many controls (Fig </w:t>
      </w:r>
      <w:proofErr w:type="spellStart"/>
      <w:r>
        <w:t>ResultPanelError</w:t>
      </w:r>
      <w:proofErr w:type="spellEnd"/>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71202DB7" w:rsidR="00CB00C7" w:rsidRDefault="00CB00C7" w:rsidP="005D675A">
      <w:pPr>
        <w:spacing w:line="480" w:lineRule="auto"/>
      </w:pPr>
      <w:r>
        <w:t xml:space="preserve">In most cases, increases in signal-to-noise ratio (effect size / </w:t>
      </w:r>
      <w:commentRangeStart w:id="22"/>
      <w:proofErr w:type="spellStart"/>
      <w:r>
        <w:t>s.d.</w:t>
      </w:r>
      <w:proofErr w:type="spellEnd"/>
      <w:r>
        <w:t xml:space="preserve"> </w:t>
      </w:r>
      <w:commentRangeEnd w:id="22"/>
      <w:r w:rsidR="00917463">
        <w:rPr>
          <w:rStyle w:val="CommentReference"/>
          <w:rFonts w:ascii="Times New Roman" w:hAnsi="Times New Roman"/>
        </w:rPr>
        <w:commentReference w:id="22"/>
      </w:r>
      <w:r>
        <w:t xml:space="preserve">of random noise) led to marginal reductions in error (Figure </w:t>
      </w:r>
      <w:proofErr w:type="spellStart"/>
      <w:r>
        <w:t>ResultPanelError</w:t>
      </w:r>
      <w:proofErr w:type="spellEnd"/>
      <w:r>
        <w:t>)</w:t>
      </w:r>
      <w:r w:rsidR="00F3006E">
        <w:t xml:space="preserve">, particularly after signal magnitude reached 10 – 50 % of the average </w:t>
      </w:r>
      <w:proofErr w:type="spellStart"/>
      <w:r w:rsidR="00F3006E">
        <w:t>var</w:t>
      </w:r>
      <w:del w:id="23" w:author="Brungard, Colby" w:date="2020-01-24T16:05:00Z">
        <w:r w:rsidR="00F3006E" w:rsidDel="00C37ABB">
          <w:delText>i</w:delText>
        </w:r>
      </w:del>
      <w:r w:rsidR="00F3006E">
        <w:t>ation</w:t>
      </w:r>
      <w:proofErr w:type="spellEnd"/>
      <w:r w:rsidR="00F3006E">
        <w:t xml:space="preserve">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040248C4"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proofErr w:type="spellStart"/>
      <w:r w:rsidR="003926AD">
        <w:t>PanelCI</w:t>
      </w:r>
      <w:proofErr w:type="spellEnd"/>
      <w:r w:rsidR="003926AD">
        <w:t>). This method also</w:t>
      </w:r>
      <w:r w:rsidR="00935995">
        <w:t xml:space="preserve"> had high specificity (avoiding false positives) when the treatment effect was negligible</w:t>
      </w:r>
      <w:r w:rsidR="003926AD">
        <w:t xml:space="preserve"> (</w:t>
      </w:r>
      <w:r w:rsidR="006D3A18">
        <w:t xml:space="preserve">Fig </w:t>
      </w:r>
      <w:commentRangeStart w:id="24"/>
      <w:proofErr w:type="spellStart"/>
      <w:r w:rsidR="006D3A18">
        <w:t>PanelCI</w:t>
      </w:r>
      <w:commentRangeEnd w:id="24"/>
      <w:proofErr w:type="spellEnd"/>
      <w:r w:rsidR="00C37ABB">
        <w:rPr>
          <w:rStyle w:val="CommentReference"/>
          <w:rFonts w:ascii="Times New Roman" w:hAnsi="Times New Roman"/>
        </w:rPr>
        <w:commentReference w:id="24"/>
      </w:r>
      <w:r w:rsidR="006D3A18">
        <w:t>)</w:t>
      </w:r>
      <w:r w:rsidR="00935995">
        <w:t xml:space="preserve">. 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w:t>
      </w:r>
      <w:r w:rsidR="00E004AE">
        <w:lastRenderedPageBreak/>
        <w:t xml:space="preserve">treatment effects but also erroneously significant effects when the treatment effect was negligibly zero (fig </w:t>
      </w:r>
      <w:proofErr w:type="spellStart"/>
      <w:r w:rsidR="00E004AE">
        <w:t>PanelCI</w:t>
      </w:r>
      <w:proofErr w:type="spellEnd"/>
      <w:r w:rsidR="00E004AE">
        <w:t xml:space="preserve">). Prediction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not sufficiently account for greater uncertainty in cases where the control populations were perfectly mismatched to treatment (Fig </w:t>
      </w:r>
      <w:proofErr w:type="spellStart"/>
      <w:r w:rsidR="00E004AE">
        <w:t>PanelCI</w:t>
      </w:r>
      <w:proofErr w:type="spellEnd"/>
      <w:r w:rsidR="00E004AE">
        <w:t xml:space="preserve"> bottom row), likely driven by the inability of either method to account for the differing </w:t>
      </w:r>
      <w:r w:rsidR="0067288B">
        <w:t>seasonal</w:t>
      </w:r>
      <w:r w:rsidR="00E004AE">
        <w:t xml:space="preserve"> signal </w:t>
      </w:r>
      <w:r w:rsidR="0067288B">
        <w:t xml:space="preserve">in the control populations (e.g. Fig </w:t>
      </w:r>
      <w:proofErr w:type="spellStart"/>
      <w:r w:rsidR="0067288B">
        <w:t>EvaluationExample</w:t>
      </w:r>
      <w:proofErr w:type="spellEnd"/>
      <w:r w:rsidR="0067288B">
        <w:t xml:space="preserve"> right column).</w:t>
      </w:r>
    </w:p>
    <w:p w14:paraId="0B53A452" w14:textId="091F936E" w:rsidR="00172F31" w:rsidRDefault="006A7551" w:rsidP="00172F31">
      <w:pPr>
        <w:pStyle w:val="Heading2"/>
        <w:rPr>
          <w:ins w:id="25" w:author="Brungard, Colby" w:date="2020-01-24T16:23:00Z"/>
        </w:rPr>
      </w:pPr>
      <w:r>
        <w:t>Case Study</w:t>
      </w:r>
    </w:p>
    <w:p w14:paraId="1B67923E" w14:textId="77777777" w:rsidR="00523B89" w:rsidRPr="00523B89" w:rsidRDefault="00523B89">
      <w:pPr>
        <w:pPrChange w:id="26" w:author="Brungard, Colby" w:date="2020-01-24T16:23:00Z">
          <w:pPr>
            <w:pStyle w:val="Heading2"/>
          </w:pPr>
        </w:pPrChange>
      </w:pPr>
    </w:p>
    <w:p w14:paraId="40A2AF16" w14:textId="18FD9E97" w:rsidR="001F56B2" w:rsidRDefault="00940A18" w:rsidP="005D675A">
      <w:pPr>
        <w:spacing w:line="480" w:lineRule="auto"/>
      </w:pPr>
      <w:r>
        <w:t xml:space="preserve">For the </w:t>
      </w:r>
      <w:commentRangeStart w:id="27"/>
      <w:r>
        <w:t>brush</w:t>
      </w:r>
      <w:commentRangeEnd w:id="27"/>
      <w:r w:rsidR="00B074B0">
        <w:rPr>
          <w:rStyle w:val="CommentReference"/>
          <w:rFonts w:ascii="Times New Roman" w:hAnsi="Times New Roman"/>
        </w:rPr>
        <w:commentReference w:id="27"/>
      </w:r>
      <w:r>
        <w:t xml:space="preserve">-clearing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xml:space="preserve">, </w:t>
      </w:r>
      <w:r w:rsidR="00720796">
        <w:t xml:space="preserve">all of which </w:t>
      </w:r>
      <w:r w:rsidR="00850011">
        <w:t xml:space="preserve">providing greater discrimination among treatment types than either raw SATVI scores or </w:t>
      </w:r>
      <w:commentRangeStart w:id="28"/>
      <w:r w:rsidR="00850011">
        <w:t>BFAST</w:t>
      </w:r>
      <w:commentRangeEnd w:id="28"/>
      <w:r w:rsidR="00B074B0">
        <w:rPr>
          <w:rStyle w:val="CommentReference"/>
          <w:rFonts w:ascii="Times New Roman" w:hAnsi="Times New Roman"/>
        </w:rPr>
        <w:commentReference w:id="28"/>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t>
      </w:r>
      <w:commentRangeStart w:id="29"/>
      <w:r w:rsidR="001F56B2">
        <w:t>with</w:t>
      </w:r>
      <w:commentRangeEnd w:id="29"/>
      <w:r w:rsidR="00B074B0">
        <w:rPr>
          <w:rStyle w:val="CommentReference"/>
          <w:rFonts w:ascii="Times New Roman" w:hAnsi="Times New Roman"/>
        </w:rPr>
        <w:commentReference w:id="29"/>
      </w:r>
      <w:r w:rsidR="001F56B2">
        <w:t xml:space="preserve">. </w:t>
      </w:r>
    </w:p>
    <w:p w14:paraId="7BD35AF1" w14:textId="4E6A3C83"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proofErr w:type="spellStart"/>
      <w:r w:rsidR="00595E04">
        <w:t>shayDistrosOverall</w:t>
      </w:r>
      <w:proofErr w:type="spellEnd"/>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lastRenderedPageBreak/>
        <w:t>Discussion</w:t>
      </w:r>
    </w:p>
    <w:p w14:paraId="4DA5DFA4" w14:textId="5984D2D3" w:rsidR="00C86432" w:rsidRDefault="002E633A" w:rsidP="002E633A">
      <w:pPr>
        <w:pStyle w:val="Heading3"/>
      </w:pPr>
      <w:r>
        <w:t>Controls Are Important</w:t>
      </w:r>
    </w:p>
    <w:p w14:paraId="0071A624" w14:textId="7FEAD75E"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1472B" w:rsidRPr="0031472B">
        <w:rPr>
          <w:highlight w:val="yellow"/>
        </w:rPr>
        <w:t>cites</w:t>
      </w:r>
      <w:r w:rsidR="0031472B">
        <w:t>)</w:t>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461E2A">
        <w:t xml:space="preserve">synthetic </w:t>
      </w:r>
      <w:r w:rsidR="00857FBB">
        <w:t xml:space="preserve">controls helped discriminate treatment effects compared to raw SATVI </w:t>
      </w:r>
      <w:commentRangeStart w:id="30"/>
      <w:r w:rsidR="00857FBB">
        <w:t>values</w:t>
      </w:r>
      <w:commentRangeEnd w:id="30"/>
      <w:r w:rsidR="001E38FB">
        <w:rPr>
          <w:rStyle w:val="CommentReference"/>
          <w:rFonts w:ascii="Times New Roman" w:hAnsi="Times New Roman"/>
        </w:rPr>
        <w:commentReference w:id="30"/>
      </w:r>
      <w:r w:rsidR="00857FBB">
        <w:t xml:space="preserve">,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394669">
        <w:t>Patterns among treatments in particular become more apparent when visualizing cumulative values (Fig. Cumulative).</w:t>
      </w:r>
      <w:r w:rsidR="001F7BBA">
        <w:t xml:space="preserve"> </w:t>
      </w:r>
    </w:p>
    <w:p w14:paraId="19BDB535" w14:textId="72782721" w:rsidR="002E633A" w:rsidRDefault="002E633A" w:rsidP="002E633A">
      <w:pPr>
        <w:pStyle w:val="Heading3"/>
      </w:pPr>
      <w:r>
        <w:t>Matching is Important</w:t>
      </w:r>
    </w:p>
    <w:p w14:paraId="2FB9DD24" w14:textId="473F5C4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inference could be achieved with non-simulated, poorly matched data. </w:t>
      </w:r>
      <w:commentRangeStart w:id="31"/>
      <w:r w:rsidR="00E852F9" w:rsidRPr="00E852F9">
        <w:t xml:space="preserve">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w:t>
      </w:r>
      <w:commentRangeEnd w:id="31"/>
      <w:r w:rsidR="001E38FB">
        <w:rPr>
          <w:rStyle w:val="CommentReference"/>
          <w:rFonts w:ascii="Times New Roman" w:hAnsi="Times New Roman"/>
        </w:rPr>
        <w:commentReference w:id="31"/>
      </w:r>
      <w:r w:rsidR="00E852F9" w:rsidRPr="00E852F9">
        <w:t xml:space="preserve">. This might not be the case with real data where a mismatched land-cover type might have </w:t>
      </w:r>
      <w:r w:rsidR="00461E2A">
        <w:t xml:space="preserve">a qualitatively different </w:t>
      </w:r>
      <w:r w:rsidR="00E852F9" w:rsidRPr="00E852F9">
        <w:t xml:space="preserve">response to a confounder compared to </w:t>
      </w:r>
      <w:r w:rsidR="00E852F9" w:rsidRPr="00E852F9">
        <w:lastRenderedPageBreak/>
        <w:t>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w:t>
      </w:r>
      <w:commentRangeStart w:id="32"/>
      <w:r w:rsidR="009C6753">
        <w:t>sciences</w:t>
      </w:r>
      <w:commentRangeEnd w:id="32"/>
      <w:r w:rsidR="001E38FB">
        <w:rPr>
          <w:rStyle w:val="CommentReference"/>
          <w:rFonts w:ascii="Times New Roman" w:hAnsi="Times New Roman"/>
        </w:rPr>
        <w:commentReference w:id="32"/>
      </w:r>
      <w:r w:rsidR="00E852F9" w:rsidRPr="00E852F9">
        <w:t>.</w:t>
      </w:r>
    </w:p>
    <w:p w14:paraId="48143025" w14:textId="15131789" w:rsidR="002E633A" w:rsidRDefault="002E633A" w:rsidP="002E633A">
      <w:pPr>
        <w:pStyle w:val="Heading3"/>
      </w:pPr>
      <w:r>
        <w:t>Method Specific Details</w:t>
      </w:r>
    </w:p>
    <w:p w14:paraId="606D74EA" w14:textId="4159C322"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del w:id="33" w:author="Brungard, Colby" w:date="2020-01-24T16:41:00Z">
        <w:r w:rsidR="009C6753" w:rsidDel="001E38FB">
          <w:delText xml:space="preserve">among </w:delText>
        </w:r>
      </w:del>
      <w:del w:id="34" w:author="Brungard, Colby" w:date="2020-01-24T16:40:00Z">
        <w:r w:rsidR="009C6753" w:rsidDel="001E38FB">
          <w:delText xml:space="preserve">treated </w:delText>
        </w:r>
      </w:del>
      <w:del w:id="35" w:author="Brungard, Colby" w:date="2020-01-24T16:41:00Z">
        <w:r w:rsidR="009C6753" w:rsidDel="001E38FB">
          <w:delText xml:space="preserve">and untreated </w:delText>
        </w:r>
      </w:del>
      <w:ins w:id="36" w:author="Brungard, Colby" w:date="2020-01-24T16:41:00Z">
        <w:r w:rsidR="001E38FB">
          <w:t xml:space="preserve">before treatment happens and extend these relationships through time after the treatment happens. </w:t>
        </w:r>
      </w:ins>
      <w:del w:id="37" w:author="Brungard, Colby" w:date="2020-01-24T16:41:00Z">
        <w:r w:rsidR="009C6753" w:rsidDel="001E38FB">
          <w:delText>data through time</w:delText>
        </w:r>
      </w:del>
      <w:r w:rsidR="009C6753">
        <w:t xml:space="preserve">. </w:t>
      </w:r>
    </w:p>
    <w:p w14:paraId="13EEC1F2" w14:textId="77777777"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commentRangeStart w:id="38"/>
      <w:proofErr w:type="spellStart"/>
      <w:r w:rsidR="00136466">
        <w:t>CausalImpact</w:t>
      </w:r>
      <w:commentRangeEnd w:id="38"/>
      <w:proofErr w:type="spellEnd"/>
      <w:r w:rsidR="00DD3A46">
        <w:rPr>
          <w:rStyle w:val="CommentReference"/>
          <w:rFonts w:ascii="Times New Roman" w:hAnsi="Times New Roman"/>
        </w:rPr>
        <w:commentReference w:id="38"/>
      </w:r>
      <w:r w:rsidR="00136466">
        <w:t xml:space="preserve">. </w:t>
      </w:r>
      <w:r w:rsidR="00BD354C">
        <w:t xml:space="preserve">In both cases high flexibility may lead to </w:t>
      </w:r>
      <w:commentRangeStart w:id="39"/>
      <w:commentRangeStart w:id="40"/>
      <w:r w:rsidR="00BD354C">
        <w:t>overfitting</w:t>
      </w:r>
      <w:commentRangeEnd w:id="39"/>
      <w:r w:rsidR="00822977">
        <w:rPr>
          <w:rStyle w:val="CommentReference"/>
          <w:rFonts w:ascii="Times New Roman" w:hAnsi="Times New Roman"/>
        </w:rPr>
        <w:commentReference w:id="39"/>
      </w:r>
      <w:commentRangeEnd w:id="40"/>
      <w:r w:rsidR="004B1000">
        <w:rPr>
          <w:rStyle w:val="CommentReference"/>
          <w:rFonts w:ascii="Times New Roman" w:hAnsi="Times New Roman"/>
        </w:rPr>
        <w:commentReference w:id="40"/>
      </w:r>
      <w:r w:rsidR="00BD354C">
        <w:t xml:space="preserve">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p>
    <w:p w14:paraId="0F26BD34" w14:textId="0A3D0085"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w:t>
      </w:r>
      <w:r>
        <w:lastRenderedPageBreak/>
        <w:t xml:space="preserve">treatment effects </w:t>
      </w:r>
      <w:del w:id="41" w:author="Brungard, Colby" w:date="2020-01-24T16:46:00Z">
        <w:r w:rsidDel="00DD3A46">
          <w:delText>( e.g.</w:delText>
        </w:r>
      </w:del>
      <w:ins w:id="42" w:author="Brungard, Colby" w:date="2020-01-24T16:46:00Z">
        <w:r w:rsidR="00DD3A46">
          <w:t>(e.g.</w:t>
        </w:r>
      </w:ins>
      <w:r>
        <w:t xml:space="preserve"> confidence intervals not crossing zero) occurring </w:t>
      </w:r>
      <w:r w:rsidR="00D476B6">
        <w:t xml:space="preserve">at a maximum of roughly </w:t>
      </w:r>
      <w:del w:id="43" w:author="Brungard, Colby" w:date="2020-01-24T16:46:00Z">
        <w:r w:rsidDel="00DD3A46">
          <w:delText xml:space="preserve">of </w:delText>
        </w:r>
      </w:del>
      <w:r>
        <w:t>50</w:t>
      </w:r>
      <w:del w:id="44" w:author="Brungard, Colby" w:date="2020-01-24T16:47:00Z">
        <w:r w:rsidDel="00DD3A46">
          <w:delText xml:space="preserve"> </w:delText>
        </w:r>
      </w:del>
      <w:r>
        <w:t>% of the pointwise instances with very high signal-to-</w:t>
      </w:r>
      <w:ins w:id="45" w:author="Brungard, Colby" w:date="2020-01-24T16:47:00Z">
        <w:r w:rsidR="00DD3A46">
          <w:t>noise</w:t>
        </w:r>
      </w:ins>
      <w:del w:id="46" w:author="Brungard, Colby" w:date="2020-01-24T16:47:00Z">
        <w:r w:rsidDel="00DD3A46">
          <w:delText>error</w:delText>
        </w:r>
      </w:del>
      <w:r>
        <w:t xml:space="preserve"> ratios </w:t>
      </w:r>
      <w:r w:rsidR="00D476B6">
        <w:t xml:space="preserve">(Fig. </w:t>
      </w:r>
      <w:proofErr w:type="spellStart"/>
      <w:r w:rsidR="00D476B6">
        <w:t>PanelCI</w:t>
      </w:r>
      <w:proofErr w:type="spellEnd"/>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proofErr w:type="spellStart"/>
      <w:r>
        <w:t>evaluationExample</w:t>
      </w:r>
      <w:proofErr w:type="spellEnd"/>
      <w:r>
        <w:t xml:space="preserve">) </w:t>
      </w:r>
      <w:r w:rsidR="00D476B6">
        <w:t>even in cases where predictions were obviously poor due to mis</w:t>
      </w:r>
      <w:del w:id="47" w:author="Brungard, Colby" w:date="2020-01-24T16:47:00Z">
        <w:r w:rsidR="00D476B6" w:rsidDel="00DD3A46">
          <w:delText>-</w:delText>
        </w:r>
      </w:del>
      <w:r w:rsidR="00D476B6">
        <w:t xml:space="preserve">matched controls (Fig. </w:t>
      </w:r>
      <w:proofErr w:type="spellStart"/>
      <w:r w:rsidR="00D476B6">
        <w:t>PanelCI</w:t>
      </w:r>
      <w:proofErr w:type="spellEnd"/>
      <w:r w:rsidR="00D476B6">
        <w:t xml:space="preserve">). These overly-narrow confidence bands may be </w:t>
      </w:r>
      <w:r w:rsidR="00136466">
        <w:t xml:space="preserve">an artifact of violated assumptions of the parametric standard error </w:t>
      </w:r>
      <w:del w:id="48" w:author="Brungard, Colby" w:date="2020-01-24T16:47:00Z">
        <w:r w:rsidR="00136466" w:rsidDel="00DD3A46">
          <w:delText xml:space="preserve">estimates </w:delText>
        </w:r>
        <w:r w:rsidR="00D476B6" w:rsidDel="00DD3A46">
          <w:delText xml:space="preserve"> used</w:delText>
        </w:r>
      </w:del>
      <w:ins w:id="49" w:author="Brungard, Colby" w:date="2020-01-24T16:47:00Z">
        <w:r w:rsidR="00DD3A46">
          <w:t>estimates used</w:t>
        </w:r>
      </w:ins>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667C90CD" w14:textId="27AD256F"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 xml:space="preserve">Rather, this variation may be used to extend insight about fine-scale environmental controls on treatments or expected spatial variance in treatment </w:t>
      </w:r>
      <w:commentRangeStart w:id="50"/>
      <w:r w:rsidR="00A260ED">
        <w:t>efficiency</w:t>
      </w:r>
      <w:commentRangeEnd w:id="50"/>
      <w:r w:rsidR="00DD3A46">
        <w:rPr>
          <w:rStyle w:val="CommentReference"/>
          <w:rFonts w:ascii="Times New Roman" w:hAnsi="Times New Roman"/>
        </w:rPr>
        <w:commentReference w:id="50"/>
      </w:r>
      <w:r w:rsidR="00A260ED">
        <w:t xml:space="preserve">.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 xml:space="preserve">responses by </w:t>
      </w:r>
      <w:commentRangeStart w:id="51"/>
      <w:r w:rsidR="009F5D46">
        <w:t>environment</w:t>
      </w:r>
      <w:commentRangeEnd w:id="51"/>
      <w:r w:rsidR="00DD3A46">
        <w:rPr>
          <w:rStyle w:val="CommentReference"/>
          <w:rFonts w:ascii="Times New Roman" w:hAnsi="Times New Roman"/>
        </w:rPr>
        <w:commentReference w:id="51"/>
      </w:r>
      <w:r w:rsidR="009F5D46">
        <w:t xml:space="preserve"> may be necessary</w:t>
      </w:r>
      <w:r w:rsidR="00D16DF5">
        <w:t xml:space="preserve"> for broader analyses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w:t>
      </w:r>
      <w:commentRangeStart w:id="52"/>
      <w:r w:rsidR="0067288B">
        <w:t xml:space="preserve">pre-treatment NDVI </w:t>
      </w:r>
      <w:ins w:id="53" w:author="Brungard, Colby" w:date="2020-01-24T16:52:00Z">
        <w:r w:rsidR="00DD3A46">
          <w:t xml:space="preserve">control pixel </w:t>
        </w:r>
      </w:ins>
      <w:r w:rsidR="0067288B">
        <w:t xml:space="preserve">timeseries </w:t>
      </w:r>
      <w:commentRangeEnd w:id="52"/>
      <w:r w:rsidR="00DD3A46">
        <w:rPr>
          <w:rStyle w:val="CommentReference"/>
          <w:rFonts w:ascii="Times New Roman" w:hAnsi="Times New Roman"/>
        </w:rPr>
        <w:commentReference w:id="52"/>
      </w:r>
      <w:del w:id="54" w:author="Brungard, Colby" w:date="2020-01-24T16:52:00Z">
        <w:r w:rsidR="0067288B" w:rsidDel="00DD3A46">
          <w:delText>of controls</w:delText>
        </w:r>
      </w:del>
      <w:r w:rsidR="0067288B">
        <w:t xml:space="preserve"> for modeling the relationship between treatment and controls, but potentially any number of other time-varying </w:t>
      </w:r>
      <w:commentRangeStart w:id="55"/>
      <w:r w:rsidR="0067288B">
        <w:t xml:space="preserve">predictors </w:t>
      </w:r>
      <w:commentRangeEnd w:id="55"/>
      <w:r w:rsidR="00DD3A46">
        <w:rPr>
          <w:rStyle w:val="CommentReference"/>
          <w:rFonts w:ascii="Times New Roman" w:hAnsi="Times New Roman"/>
        </w:rPr>
        <w:commentReference w:id="55"/>
      </w:r>
      <w:r w:rsidR="0067288B">
        <w:t xml:space="preserve">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67288B">
        <w:t xml:space="preserve">. </w:t>
      </w:r>
    </w:p>
    <w:p w14:paraId="5195F323" w14:textId="1A98C7C8" w:rsidR="002E633A" w:rsidRPr="002E633A" w:rsidRDefault="002E633A" w:rsidP="002E633A">
      <w:pPr>
        <w:pStyle w:val="Heading3"/>
      </w:pPr>
      <w:r>
        <w:t>Broader Implications</w:t>
      </w:r>
    </w:p>
    <w:p w14:paraId="3DB34653" w14:textId="0E63523D"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w:t>
      </w:r>
      <w:r>
        <w:lastRenderedPageBreak/>
        <w:t>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 xml:space="preserve">the response to a ‘no action alternative’, commonly included in environmental analysis (NEPA Citation). </w:t>
      </w:r>
      <w:r w:rsidR="001B704C">
        <w:t xml:space="preserve">Furthermore, sophisticated </w:t>
      </w:r>
      <w:r w:rsidR="00D16DF5">
        <w:t>versions</w:t>
      </w:r>
      <w:r w:rsidR="001B704C">
        <w:t xml:space="preserve"> of </w:t>
      </w:r>
      <w:commentRangeStart w:id="56"/>
      <w:r w:rsidR="001B704C">
        <w:t xml:space="preserve">synthetic control </w:t>
      </w:r>
      <w:commentRangeEnd w:id="56"/>
      <w:r w:rsidR="00DF401D">
        <w:rPr>
          <w:rStyle w:val="CommentReference"/>
          <w:rFonts w:ascii="Times New Roman" w:hAnsi="Times New Roman"/>
        </w:rPr>
        <w:commentReference w:id="56"/>
      </w:r>
      <w:r w:rsidR="001B704C">
        <w:t>can be easily implemented</w:t>
      </w:r>
      <w:r w:rsidR="00D16DF5">
        <w:t xml:space="preserve"> in open-source software environments</w:t>
      </w:r>
      <w:r w:rsidR="001B704C">
        <w:t xml:space="preserve">, flexibly learn from multiple types of </w:t>
      </w:r>
      <w:commentRangeStart w:id="57"/>
      <w:r w:rsidR="001B704C">
        <w:t>data</w:t>
      </w:r>
      <w:commentRangeEnd w:id="57"/>
      <w:r w:rsidR="00DF401D">
        <w:rPr>
          <w:rStyle w:val="CommentReference"/>
          <w:rFonts w:ascii="Times New Roman" w:hAnsi="Times New Roman"/>
        </w:rPr>
        <w:commentReference w:id="57"/>
      </w:r>
      <w:ins w:id="58" w:author="Brungard, Colby" w:date="2020-01-24T17:01:00Z">
        <w:r w:rsidR="00DF401D">
          <w:t>,</w:t>
        </w:r>
      </w:ins>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w:t>
      </w:r>
      <w:ins w:id="59" w:author="Brungard, Colby" w:date="2020-01-24T17:02:00Z">
        <w:r w:rsidR="00DF401D">
          <w:t xml:space="preserve">(landscape?) </w:t>
        </w:r>
      </w:ins>
      <w:commentRangeStart w:id="60"/>
      <w:r w:rsidR="00DF6E65">
        <w:t>ecology</w:t>
      </w:r>
      <w:commentRangeEnd w:id="60"/>
      <w:r w:rsidR="00CE1D7D">
        <w:rPr>
          <w:rStyle w:val="CommentReference"/>
          <w:rFonts w:ascii="Times New Roman" w:hAnsi="Times New Roman"/>
        </w:rPr>
        <w:commentReference w:id="60"/>
      </w:r>
      <w:r w:rsidR="00DF6E65">
        <w:t>.</w:t>
      </w:r>
      <w:r w:rsidR="005D5492">
        <w:t xml:space="preserve"> </w:t>
      </w:r>
    </w:p>
    <w:p w14:paraId="296A351F" w14:textId="77777777" w:rsidR="00CB0527" w:rsidRDefault="00CB0527">
      <w:r>
        <w:br w:type="page"/>
      </w:r>
    </w:p>
    <w:p w14:paraId="4C3650CC" w14:textId="77777777" w:rsidR="00CB0527" w:rsidRDefault="00CB0527" w:rsidP="00CB0527">
      <w:pPr>
        <w:pStyle w:val="Heading1"/>
      </w:pPr>
      <w:r>
        <w:lastRenderedPageBreak/>
        <w:t>References</w:t>
      </w:r>
    </w:p>
    <w:p w14:paraId="1DDF0A2C" w14:textId="77777777" w:rsidR="00B1558B" w:rsidRPr="00B1558B" w:rsidRDefault="00CB0527" w:rsidP="00B1558B">
      <w:pPr>
        <w:pStyle w:val="Bibliography"/>
        <w:rPr>
          <w:rFonts w:ascii="Calibri" w:hAnsi="Calibri" w:cs="Calibri"/>
        </w:rPr>
      </w:pPr>
      <w:r>
        <w:fldChar w:fldCharType="begin"/>
      </w:r>
      <w:r w:rsidR="00B1558B">
        <w:instrText xml:space="preserve"> ADDIN ZOTERO_BIBL {"custom":[]} CSL_BIBLIOGRAPHY </w:instrText>
      </w:r>
      <w:r>
        <w:fldChar w:fldCharType="separate"/>
      </w:r>
      <w:r w:rsidR="00B1558B" w:rsidRPr="00B1558B">
        <w:rPr>
          <w:rFonts w:ascii="Calibri" w:hAnsi="Calibri" w:cs="Calibri"/>
        </w:rPr>
        <w:t>Abadie, A. 2005. Semiparametric difference-in-differences estimators. The Review of Economic Studies 72:1–19.</w:t>
      </w:r>
    </w:p>
    <w:p w14:paraId="1095F4F5" w14:textId="77777777" w:rsidR="00B1558B" w:rsidRPr="00B1558B" w:rsidRDefault="00B1558B" w:rsidP="00B1558B">
      <w:pPr>
        <w:pStyle w:val="Bibliography"/>
        <w:rPr>
          <w:rFonts w:ascii="Calibri" w:hAnsi="Calibri" w:cs="Calibri"/>
        </w:rPr>
      </w:pPr>
      <w:r w:rsidRPr="00B1558B">
        <w:rPr>
          <w:rFonts w:ascii="Calibri" w:hAnsi="Calibri" w:cs="Calibri"/>
        </w:rPr>
        <w:t xml:space="preserve">Abadie, A., A. Diamond, and J. </w:t>
      </w:r>
      <w:proofErr w:type="spellStart"/>
      <w:r w:rsidRPr="00B1558B">
        <w:rPr>
          <w:rFonts w:ascii="Calibri" w:hAnsi="Calibri" w:cs="Calibri"/>
        </w:rPr>
        <w:t>Hainmueller</w:t>
      </w:r>
      <w:proofErr w:type="spellEnd"/>
      <w:r w:rsidRPr="00B1558B">
        <w:rPr>
          <w:rFonts w:ascii="Calibri" w:hAnsi="Calibri" w:cs="Calibri"/>
        </w:rPr>
        <w:t>. 2010. Synthetic control methods for comparative case studies: Estimating the effect of California’s tobacco control program. Journal of the American statistical Association 105:493–505.</w:t>
      </w:r>
    </w:p>
    <w:p w14:paraId="63E30C9B" w14:textId="77777777" w:rsidR="00B1558B" w:rsidRPr="00B1558B" w:rsidRDefault="00B1558B" w:rsidP="00B1558B">
      <w:pPr>
        <w:pStyle w:val="Bibliography"/>
        <w:rPr>
          <w:rFonts w:ascii="Calibri" w:hAnsi="Calibri" w:cs="Calibri"/>
        </w:rPr>
      </w:pPr>
      <w:r w:rsidRPr="00B1558B">
        <w:rPr>
          <w:rFonts w:ascii="Calibri" w:hAnsi="Calibri" w:cs="Calibri"/>
        </w:rPr>
        <w:t xml:space="preserve">Abadie, A., A. Diamond, and J. </w:t>
      </w:r>
      <w:proofErr w:type="spellStart"/>
      <w:r w:rsidRPr="00B1558B">
        <w:rPr>
          <w:rFonts w:ascii="Calibri" w:hAnsi="Calibri" w:cs="Calibri"/>
        </w:rPr>
        <w:t>Hainmueller</w:t>
      </w:r>
      <w:proofErr w:type="spellEnd"/>
      <w:r w:rsidRPr="00B1558B">
        <w:rPr>
          <w:rFonts w:ascii="Calibri" w:hAnsi="Calibri" w:cs="Calibri"/>
        </w:rPr>
        <w:t>. 2015. Comparative politics and the synthetic control method. American Journal of Political Science 59:495–510.</w:t>
      </w:r>
    </w:p>
    <w:p w14:paraId="18677997" w14:textId="77777777" w:rsidR="00B1558B" w:rsidRPr="00B1558B" w:rsidRDefault="00B1558B" w:rsidP="00B1558B">
      <w:pPr>
        <w:pStyle w:val="Bibliography"/>
        <w:rPr>
          <w:rFonts w:ascii="Calibri" w:hAnsi="Calibri" w:cs="Calibri"/>
        </w:rPr>
      </w:pPr>
      <w:r w:rsidRPr="00B1558B">
        <w:rPr>
          <w:rFonts w:ascii="Calibri" w:hAnsi="Calibri" w:cs="Calibri"/>
        </w:rPr>
        <w:t xml:space="preserve">Archer, S., K. W. Davies, T. E. Fulbright, K. C. McDaniel, B. P. Wilcox, K. </w:t>
      </w:r>
      <w:proofErr w:type="spellStart"/>
      <w:r w:rsidRPr="00B1558B">
        <w:rPr>
          <w:rFonts w:ascii="Calibri" w:hAnsi="Calibri" w:cs="Calibri"/>
        </w:rPr>
        <w:t>Predick</w:t>
      </w:r>
      <w:proofErr w:type="spellEnd"/>
      <w:r w:rsidRPr="00B1558B">
        <w:rPr>
          <w:rFonts w:ascii="Calibri" w:hAnsi="Calibri" w:cs="Calibri"/>
        </w:rPr>
        <w:t xml:space="preserve">, and D. </w:t>
      </w:r>
      <w:proofErr w:type="spellStart"/>
      <w:r w:rsidRPr="00B1558B">
        <w:rPr>
          <w:rFonts w:ascii="Calibri" w:hAnsi="Calibri" w:cs="Calibri"/>
        </w:rPr>
        <w:t>Briske</w:t>
      </w:r>
      <w:proofErr w:type="spellEnd"/>
      <w:r w:rsidRPr="00B1558B">
        <w:rPr>
          <w:rFonts w:ascii="Calibri" w:hAnsi="Calibri" w:cs="Calibri"/>
        </w:rPr>
        <w:t>. 2011. Brush management as a rangeland conservation strategy: a critical evaluation. Conservation benefits of rangeland practices: assessment, recommendations, and knowledge gaps</w:t>
      </w:r>
      <w:proofErr w:type="gramStart"/>
      <w:r w:rsidRPr="00B1558B">
        <w:rPr>
          <w:rFonts w:ascii="Calibri" w:hAnsi="Calibri" w:cs="Calibri"/>
        </w:rPr>
        <w:t>’.(</w:t>
      </w:r>
      <w:proofErr w:type="gramEnd"/>
      <w:r w:rsidRPr="00B1558B">
        <w:rPr>
          <w:rFonts w:ascii="Calibri" w:hAnsi="Calibri" w:cs="Calibri"/>
        </w:rPr>
        <w:t xml:space="preserve">Ed. DD </w:t>
      </w:r>
      <w:proofErr w:type="spellStart"/>
      <w:r w:rsidRPr="00B1558B">
        <w:rPr>
          <w:rFonts w:ascii="Calibri" w:hAnsi="Calibri" w:cs="Calibri"/>
        </w:rPr>
        <w:t>Briske</w:t>
      </w:r>
      <w:proofErr w:type="spellEnd"/>
      <w:r w:rsidRPr="00B1558B">
        <w:rPr>
          <w:rFonts w:ascii="Calibri" w:hAnsi="Calibri" w:cs="Calibri"/>
        </w:rPr>
        <w:t>) pp:105–170.</w:t>
      </w:r>
    </w:p>
    <w:p w14:paraId="54B0632E"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Ashenfelter</w:t>
      </w:r>
      <w:proofErr w:type="spellEnd"/>
      <w:r w:rsidRPr="00B1558B">
        <w:rPr>
          <w:rFonts w:ascii="Calibri" w:hAnsi="Calibri" w:cs="Calibri"/>
        </w:rPr>
        <w:t>, O. C., and D. Card. 1985. Using the longitudinal structure of earnings to estimate the effect of training programs. Review of Economics and Statistics 67:648–660.</w:t>
      </w:r>
    </w:p>
    <w:p w14:paraId="0DD9C6F0"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Bestelmeyer</w:t>
      </w:r>
      <w:proofErr w:type="spellEnd"/>
      <w:r w:rsidRPr="00B1558B">
        <w:rPr>
          <w:rFonts w:ascii="Calibri" w:hAnsi="Calibri" w:cs="Calibri"/>
        </w:rPr>
        <w:t>, B. T., L. M. Burkett, L. Lister, J. R. Brown, and R. L. Schooley. 2019. Collaborative Approaches to Strengthen the Role of Science in Rangeland Conservation. Rangelands 41:218–226.</w:t>
      </w:r>
    </w:p>
    <w:p w14:paraId="76B195E3"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Brodersen</w:t>
      </w:r>
      <w:proofErr w:type="spellEnd"/>
      <w:r w:rsidRPr="00B1558B">
        <w:rPr>
          <w:rFonts w:ascii="Calibri" w:hAnsi="Calibri" w:cs="Calibri"/>
        </w:rPr>
        <w:t xml:space="preserve">, K. H., F. </w:t>
      </w:r>
      <w:proofErr w:type="spellStart"/>
      <w:r w:rsidRPr="00B1558B">
        <w:rPr>
          <w:rFonts w:ascii="Calibri" w:hAnsi="Calibri" w:cs="Calibri"/>
        </w:rPr>
        <w:t>Gallusser</w:t>
      </w:r>
      <w:proofErr w:type="spellEnd"/>
      <w:r w:rsidRPr="00B1558B">
        <w:rPr>
          <w:rFonts w:ascii="Calibri" w:hAnsi="Calibri" w:cs="Calibri"/>
        </w:rPr>
        <w:t>, J. Koehler, N. Remy, S. L. Scott, and others. 2015. Inferring causal impact using Bayesian structural time-series models. The Annals of Applied Statistics 9:247–274.</w:t>
      </w:r>
    </w:p>
    <w:p w14:paraId="15D02838" w14:textId="77777777" w:rsidR="00B1558B" w:rsidRPr="00B1558B" w:rsidRDefault="00B1558B" w:rsidP="00B1558B">
      <w:pPr>
        <w:pStyle w:val="Bibliography"/>
        <w:rPr>
          <w:rFonts w:ascii="Calibri" w:hAnsi="Calibri" w:cs="Calibri"/>
        </w:rPr>
      </w:pPr>
      <w:r w:rsidRPr="00B1558B">
        <w:rPr>
          <w:rFonts w:ascii="Calibri" w:hAnsi="Calibri" w:cs="Calibri"/>
        </w:rPr>
        <w:t>Carpenter, S. R. 1998. The need for large-scale experiments to assess and predict the response of ecosystems to perturbation. Pages 287–312 Successes, limitations, and frontiers in ecosystem science. Springer.</w:t>
      </w:r>
    </w:p>
    <w:p w14:paraId="6DA39E78" w14:textId="77777777" w:rsidR="00B1558B" w:rsidRPr="00B1558B" w:rsidRDefault="00B1558B" w:rsidP="00B1558B">
      <w:pPr>
        <w:pStyle w:val="Bibliography"/>
        <w:rPr>
          <w:rFonts w:ascii="Calibri" w:hAnsi="Calibri" w:cs="Calibri"/>
        </w:rPr>
      </w:pPr>
      <w:r w:rsidRPr="00B1558B">
        <w:rPr>
          <w:rFonts w:ascii="Calibri" w:hAnsi="Calibri" w:cs="Calibri"/>
        </w:rPr>
        <w:lastRenderedPageBreak/>
        <w:t xml:space="preserve">Copeland, S. M., S. M. Munson, D. S. </w:t>
      </w:r>
      <w:proofErr w:type="spellStart"/>
      <w:r w:rsidRPr="00B1558B">
        <w:rPr>
          <w:rFonts w:ascii="Calibri" w:hAnsi="Calibri" w:cs="Calibri"/>
        </w:rPr>
        <w:t>Pilliod</w:t>
      </w:r>
      <w:proofErr w:type="spellEnd"/>
      <w:r w:rsidRPr="00B1558B">
        <w:rPr>
          <w:rFonts w:ascii="Calibri" w:hAnsi="Calibri" w:cs="Calibri"/>
        </w:rPr>
        <w:t>, J. L. Welty, J. B. Bradford, and B. J. Butterfield. 2017. Long‐term trends in restoration and associated land treatments in the southwestern United States. Restoration Ecology 26:311–322.</w:t>
      </w:r>
    </w:p>
    <w:p w14:paraId="39034F4A" w14:textId="77777777" w:rsidR="00B1558B" w:rsidRPr="00B1558B" w:rsidRDefault="00B1558B" w:rsidP="00B1558B">
      <w:pPr>
        <w:pStyle w:val="Bibliography"/>
        <w:rPr>
          <w:rFonts w:ascii="Calibri" w:hAnsi="Calibri" w:cs="Calibri"/>
        </w:rPr>
      </w:pPr>
      <w:r w:rsidRPr="00B1558B">
        <w:rPr>
          <w:rFonts w:ascii="Calibri" w:hAnsi="Calibri" w:cs="Calibri"/>
        </w:rPr>
        <w:t xml:space="preserve">Craig, P., S. V. </w:t>
      </w:r>
      <w:proofErr w:type="spellStart"/>
      <w:r w:rsidRPr="00B1558B">
        <w:rPr>
          <w:rFonts w:ascii="Calibri" w:hAnsi="Calibri" w:cs="Calibri"/>
        </w:rPr>
        <w:t>Katikireddi</w:t>
      </w:r>
      <w:proofErr w:type="spellEnd"/>
      <w:r w:rsidRPr="00B1558B">
        <w:rPr>
          <w:rFonts w:ascii="Calibri" w:hAnsi="Calibri" w:cs="Calibri"/>
        </w:rPr>
        <w:t>, A. Leyland, and F. Popham. 2017. Natural experiments: an overview of methods, approaches, and contributions to public health intervention research. Annual review of public health 38:39–56.</w:t>
      </w:r>
    </w:p>
    <w:p w14:paraId="4F05A0B9"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Dehejia</w:t>
      </w:r>
      <w:proofErr w:type="spellEnd"/>
      <w:r w:rsidRPr="00B1558B">
        <w:rPr>
          <w:rFonts w:ascii="Calibri" w:hAnsi="Calibri" w:cs="Calibri"/>
        </w:rPr>
        <w:t>, R. H., and S. Wahba. 2002. Propensity score-matching methods for nonexperimental causal studies. Review of Economics and statistics 84:151–161.</w:t>
      </w:r>
    </w:p>
    <w:p w14:paraId="25F3C70E"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Ferman</w:t>
      </w:r>
      <w:proofErr w:type="spellEnd"/>
      <w:r w:rsidRPr="00B1558B">
        <w:rPr>
          <w:rFonts w:ascii="Calibri" w:hAnsi="Calibri" w:cs="Calibri"/>
        </w:rPr>
        <w:t xml:space="preserve">, B., C. Pinto, and V. </w:t>
      </w:r>
      <w:proofErr w:type="spellStart"/>
      <w:r w:rsidRPr="00B1558B">
        <w:rPr>
          <w:rFonts w:ascii="Calibri" w:hAnsi="Calibri" w:cs="Calibri"/>
        </w:rPr>
        <w:t>Possebom</w:t>
      </w:r>
      <w:proofErr w:type="spellEnd"/>
      <w:r w:rsidRPr="00B1558B">
        <w:rPr>
          <w:rFonts w:ascii="Calibri" w:hAnsi="Calibri" w:cs="Calibri"/>
        </w:rPr>
        <w:t xml:space="preserve">. 2017. Cherry picking with synthetic controls. Munich Personal </w:t>
      </w:r>
      <w:proofErr w:type="spellStart"/>
      <w:r w:rsidRPr="00B1558B">
        <w:rPr>
          <w:rFonts w:ascii="Calibri" w:hAnsi="Calibri" w:cs="Calibri"/>
        </w:rPr>
        <w:t>RePEc</w:t>
      </w:r>
      <w:proofErr w:type="spellEnd"/>
      <w:r w:rsidRPr="00B1558B">
        <w:rPr>
          <w:rFonts w:ascii="Calibri" w:hAnsi="Calibri" w:cs="Calibri"/>
        </w:rPr>
        <w:t xml:space="preserve"> Archive 80970.</w:t>
      </w:r>
    </w:p>
    <w:p w14:paraId="14282281"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Gillan</w:t>
      </w:r>
      <w:proofErr w:type="spellEnd"/>
      <w:r w:rsidRPr="00B1558B">
        <w:rPr>
          <w:rFonts w:ascii="Calibri" w:hAnsi="Calibri" w:cs="Calibri"/>
        </w:rPr>
        <w:t xml:space="preserve">, J. K., J. W. Karl, N. N. Barger, A. </w:t>
      </w:r>
      <w:proofErr w:type="spellStart"/>
      <w:r w:rsidRPr="00B1558B">
        <w:rPr>
          <w:rFonts w:ascii="Calibri" w:hAnsi="Calibri" w:cs="Calibri"/>
        </w:rPr>
        <w:t>Elaksher</w:t>
      </w:r>
      <w:proofErr w:type="spellEnd"/>
      <w:r w:rsidRPr="00B1558B">
        <w:rPr>
          <w:rFonts w:ascii="Calibri" w:hAnsi="Calibri" w:cs="Calibri"/>
        </w:rPr>
        <w:t xml:space="preserve">, and M. C. </w:t>
      </w:r>
      <w:proofErr w:type="spellStart"/>
      <w:r w:rsidRPr="00B1558B">
        <w:rPr>
          <w:rFonts w:ascii="Calibri" w:hAnsi="Calibri" w:cs="Calibri"/>
        </w:rPr>
        <w:t>Duniway</w:t>
      </w:r>
      <w:proofErr w:type="spellEnd"/>
      <w:r w:rsidRPr="00B1558B">
        <w:rPr>
          <w:rFonts w:ascii="Calibri" w:hAnsi="Calibri" w:cs="Calibri"/>
        </w:rPr>
        <w:t>. 2016. Spatially explicit rangeland erosion monitoring using high-resolution digital aerial imagery. Rangeland Ecology &amp; Management 69:95–107.</w:t>
      </w:r>
    </w:p>
    <w:p w14:paraId="62C06E1A" w14:textId="77777777" w:rsidR="00B1558B" w:rsidRPr="00B1558B" w:rsidRDefault="00B1558B" w:rsidP="00B1558B">
      <w:pPr>
        <w:pStyle w:val="Bibliography"/>
        <w:rPr>
          <w:rFonts w:ascii="Calibri" w:hAnsi="Calibri" w:cs="Calibri"/>
        </w:rPr>
      </w:pPr>
      <w:r w:rsidRPr="00B1558B">
        <w:rPr>
          <w:rFonts w:ascii="Calibri" w:hAnsi="Calibri" w:cs="Calibri"/>
        </w:rPr>
        <w:t xml:space="preserve">Gorelick, N., M. </w:t>
      </w:r>
      <w:proofErr w:type="spellStart"/>
      <w:r w:rsidRPr="00B1558B">
        <w:rPr>
          <w:rFonts w:ascii="Calibri" w:hAnsi="Calibri" w:cs="Calibri"/>
        </w:rPr>
        <w:t>Hancher</w:t>
      </w:r>
      <w:proofErr w:type="spellEnd"/>
      <w:r w:rsidRPr="00B1558B">
        <w:rPr>
          <w:rFonts w:ascii="Calibri" w:hAnsi="Calibri" w:cs="Calibri"/>
        </w:rPr>
        <w:t xml:space="preserve">, M. Dixon, S. </w:t>
      </w:r>
      <w:proofErr w:type="spellStart"/>
      <w:r w:rsidRPr="00B1558B">
        <w:rPr>
          <w:rFonts w:ascii="Calibri" w:hAnsi="Calibri" w:cs="Calibri"/>
        </w:rPr>
        <w:t>Ilyushchenko</w:t>
      </w:r>
      <w:proofErr w:type="spellEnd"/>
      <w:r w:rsidRPr="00B1558B">
        <w:rPr>
          <w:rFonts w:ascii="Calibri" w:hAnsi="Calibri" w:cs="Calibri"/>
        </w:rPr>
        <w:t xml:space="preserve">, D. </w:t>
      </w:r>
      <w:proofErr w:type="spellStart"/>
      <w:r w:rsidRPr="00B1558B">
        <w:rPr>
          <w:rFonts w:ascii="Calibri" w:hAnsi="Calibri" w:cs="Calibri"/>
        </w:rPr>
        <w:t>Thau</w:t>
      </w:r>
      <w:proofErr w:type="spellEnd"/>
      <w:r w:rsidRPr="00B1558B">
        <w:rPr>
          <w:rFonts w:ascii="Calibri" w:hAnsi="Calibri" w:cs="Calibri"/>
        </w:rPr>
        <w:t>, and R. Moore. 2017. Google Earth Engine: Planetary-scale geospatial analysis for everyone. Remote Sensing of Environment 202:18–27.</w:t>
      </w:r>
    </w:p>
    <w:p w14:paraId="0B4CC0FA"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Hurlbert</w:t>
      </w:r>
      <w:proofErr w:type="spellEnd"/>
      <w:r w:rsidRPr="00B1558B">
        <w:rPr>
          <w:rFonts w:ascii="Calibri" w:hAnsi="Calibri" w:cs="Calibri"/>
        </w:rPr>
        <w:t xml:space="preserve">, S. H. 1984. </w:t>
      </w:r>
      <w:proofErr w:type="spellStart"/>
      <w:r w:rsidRPr="00B1558B">
        <w:rPr>
          <w:rFonts w:ascii="Calibri" w:hAnsi="Calibri" w:cs="Calibri"/>
        </w:rPr>
        <w:t>Pseudoreplication</w:t>
      </w:r>
      <w:proofErr w:type="spellEnd"/>
      <w:r w:rsidRPr="00B1558B">
        <w:rPr>
          <w:rFonts w:ascii="Calibri" w:hAnsi="Calibri" w:cs="Calibri"/>
        </w:rPr>
        <w:t xml:space="preserve"> and the design of ecological field experiments. Ecological monographs 54:187–211.</w:t>
      </w:r>
    </w:p>
    <w:p w14:paraId="1A93EF05"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Hurlbert</w:t>
      </w:r>
      <w:proofErr w:type="spellEnd"/>
      <w:r w:rsidRPr="00B1558B">
        <w:rPr>
          <w:rFonts w:ascii="Calibri" w:hAnsi="Calibri" w:cs="Calibri"/>
        </w:rPr>
        <w:t xml:space="preserve">, S. H. 2004. On misinterpretations of </w:t>
      </w:r>
      <w:proofErr w:type="spellStart"/>
      <w:r w:rsidRPr="00B1558B">
        <w:rPr>
          <w:rFonts w:ascii="Calibri" w:hAnsi="Calibri" w:cs="Calibri"/>
        </w:rPr>
        <w:t>pseudoreplication</w:t>
      </w:r>
      <w:proofErr w:type="spellEnd"/>
      <w:r w:rsidRPr="00B1558B">
        <w:rPr>
          <w:rFonts w:ascii="Calibri" w:hAnsi="Calibri" w:cs="Calibri"/>
        </w:rPr>
        <w:t xml:space="preserve"> and related matters: a reply to Oksanen. Oikos 104:591–597.</w:t>
      </w:r>
    </w:p>
    <w:p w14:paraId="38454F22"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Imbens</w:t>
      </w:r>
      <w:proofErr w:type="spellEnd"/>
      <w:r w:rsidRPr="00B1558B">
        <w:rPr>
          <w:rFonts w:ascii="Calibri" w:hAnsi="Calibri" w:cs="Calibri"/>
        </w:rPr>
        <w:t>, G. W., and T. Lemieux. 2008. Regression discontinuity designs: A guide to practice. Journal of econometrics 142:615–635.</w:t>
      </w:r>
    </w:p>
    <w:p w14:paraId="55F9ADA8" w14:textId="77777777" w:rsidR="00B1558B" w:rsidRPr="00B1558B" w:rsidRDefault="00B1558B" w:rsidP="00B1558B">
      <w:pPr>
        <w:pStyle w:val="Bibliography"/>
        <w:rPr>
          <w:rFonts w:ascii="Calibri" w:hAnsi="Calibri" w:cs="Calibri"/>
        </w:rPr>
      </w:pPr>
      <w:r w:rsidRPr="00B1558B">
        <w:rPr>
          <w:rFonts w:ascii="Calibri" w:hAnsi="Calibri" w:cs="Calibri"/>
        </w:rPr>
        <w:t xml:space="preserve">Jones, B. A. 2018. Forest-attacking Invasive Species and Infant Health: Evidence </w:t>
      </w:r>
      <w:proofErr w:type="gramStart"/>
      <w:r w:rsidRPr="00B1558B">
        <w:rPr>
          <w:rFonts w:ascii="Calibri" w:hAnsi="Calibri" w:cs="Calibri"/>
        </w:rPr>
        <w:t>From</w:t>
      </w:r>
      <w:proofErr w:type="gramEnd"/>
      <w:r w:rsidRPr="00B1558B">
        <w:rPr>
          <w:rFonts w:ascii="Calibri" w:hAnsi="Calibri" w:cs="Calibri"/>
        </w:rPr>
        <w:t xml:space="preserve"> the Invasive Emerald Ash Borer. Ecological economics 154:282–293.</w:t>
      </w:r>
    </w:p>
    <w:p w14:paraId="6687EBDB" w14:textId="77777777" w:rsidR="00B1558B" w:rsidRPr="00B1558B" w:rsidRDefault="00B1558B" w:rsidP="00B1558B">
      <w:pPr>
        <w:pStyle w:val="Bibliography"/>
        <w:rPr>
          <w:rFonts w:ascii="Calibri" w:hAnsi="Calibri" w:cs="Calibri"/>
        </w:rPr>
      </w:pPr>
      <w:r w:rsidRPr="00B1558B">
        <w:rPr>
          <w:rFonts w:ascii="Calibri" w:hAnsi="Calibri" w:cs="Calibri"/>
        </w:rPr>
        <w:lastRenderedPageBreak/>
        <w:t xml:space="preserve">Karl, J. W., J. K. </w:t>
      </w:r>
      <w:proofErr w:type="spellStart"/>
      <w:r w:rsidRPr="00B1558B">
        <w:rPr>
          <w:rFonts w:ascii="Calibri" w:hAnsi="Calibri" w:cs="Calibri"/>
        </w:rPr>
        <w:t>Gillan</w:t>
      </w:r>
      <w:proofErr w:type="spellEnd"/>
      <w:r w:rsidRPr="00B1558B">
        <w:rPr>
          <w:rFonts w:ascii="Calibri" w:hAnsi="Calibri" w:cs="Calibri"/>
        </w:rPr>
        <w:t xml:space="preserve">, N. N. Barger, J. E. Herrick, and M. C. </w:t>
      </w:r>
      <w:proofErr w:type="spellStart"/>
      <w:r w:rsidRPr="00B1558B">
        <w:rPr>
          <w:rFonts w:ascii="Calibri" w:hAnsi="Calibri" w:cs="Calibri"/>
        </w:rPr>
        <w:t>Duniway</w:t>
      </w:r>
      <w:proofErr w:type="spellEnd"/>
      <w:r w:rsidRPr="00B1558B">
        <w:rPr>
          <w:rFonts w:ascii="Calibri" w:hAnsi="Calibri" w:cs="Calibri"/>
        </w:rPr>
        <w:t>. 2014. Interpretation of high-resolution imagery for detecting vegetation cover composition change after fuels reduction treatments in woodlands. Ecological indicators 45:570–578.</w:t>
      </w:r>
    </w:p>
    <w:p w14:paraId="07702AFF" w14:textId="77777777" w:rsidR="00B1558B" w:rsidRPr="00B1558B" w:rsidRDefault="00B1558B" w:rsidP="00B1558B">
      <w:pPr>
        <w:pStyle w:val="Bibliography"/>
        <w:rPr>
          <w:rFonts w:ascii="Calibri" w:hAnsi="Calibri" w:cs="Calibri"/>
        </w:rPr>
      </w:pPr>
      <w:r w:rsidRPr="00B1558B">
        <w:rPr>
          <w:rFonts w:ascii="Calibri" w:hAnsi="Calibri" w:cs="Calibri"/>
        </w:rPr>
        <w:t>Larsen, A. E., K. Meng, and B. E. Kendall. 2019. Causal Analysis in Control-Impact Ecological Studies with Observational Data. Methods in Ecology and Evolution.</w:t>
      </w:r>
    </w:p>
    <w:p w14:paraId="752E2478" w14:textId="77777777" w:rsidR="00B1558B" w:rsidRPr="00B1558B" w:rsidRDefault="00B1558B" w:rsidP="00B1558B">
      <w:pPr>
        <w:pStyle w:val="Bibliography"/>
        <w:rPr>
          <w:rFonts w:ascii="Calibri" w:hAnsi="Calibri" w:cs="Calibri"/>
        </w:rPr>
      </w:pPr>
      <w:r w:rsidRPr="00B1558B">
        <w:rPr>
          <w:rFonts w:ascii="Calibri" w:hAnsi="Calibri" w:cs="Calibri"/>
        </w:rPr>
        <w:t xml:space="preserve">van der Loo, M. 2019. </w:t>
      </w:r>
      <w:proofErr w:type="spellStart"/>
      <w:r w:rsidRPr="00B1558B">
        <w:rPr>
          <w:rFonts w:ascii="Calibri" w:hAnsi="Calibri" w:cs="Calibri"/>
        </w:rPr>
        <w:t>gower</w:t>
      </w:r>
      <w:proofErr w:type="spellEnd"/>
      <w:r w:rsidRPr="00B1558B">
        <w:rPr>
          <w:rFonts w:ascii="Calibri" w:hAnsi="Calibri" w:cs="Calibri"/>
        </w:rPr>
        <w:t>: Gower’s Distance. R package version 0.2.1.</w:t>
      </w:r>
    </w:p>
    <w:p w14:paraId="0639F367" w14:textId="77777777" w:rsidR="00B1558B" w:rsidRPr="00B1558B" w:rsidRDefault="00B1558B" w:rsidP="00B1558B">
      <w:pPr>
        <w:pStyle w:val="Bibliography"/>
        <w:rPr>
          <w:rFonts w:ascii="Calibri" w:hAnsi="Calibri" w:cs="Calibri"/>
        </w:rPr>
      </w:pPr>
      <w:r w:rsidRPr="00B1558B">
        <w:rPr>
          <w:rFonts w:ascii="Calibri" w:hAnsi="Calibri" w:cs="Calibri"/>
        </w:rPr>
        <w:t xml:space="preserve">Malmstrom, C. M., H. S. Butterfield, C. Barber, B. Dieter, R. Harrison, J. Qi, D. </w:t>
      </w:r>
      <w:proofErr w:type="spellStart"/>
      <w:r w:rsidRPr="00B1558B">
        <w:rPr>
          <w:rFonts w:ascii="Calibri" w:hAnsi="Calibri" w:cs="Calibri"/>
        </w:rPr>
        <w:t>Riaño</w:t>
      </w:r>
      <w:proofErr w:type="spellEnd"/>
      <w:r w:rsidRPr="00B1558B">
        <w:rPr>
          <w:rFonts w:ascii="Calibri" w:hAnsi="Calibri" w:cs="Calibri"/>
        </w:rPr>
        <w:t xml:space="preserve">, A. </w:t>
      </w:r>
      <w:proofErr w:type="spellStart"/>
      <w:r w:rsidRPr="00B1558B">
        <w:rPr>
          <w:rFonts w:ascii="Calibri" w:hAnsi="Calibri" w:cs="Calibri"/>
        </w:rPr>
        <w:t>Schrotenboer</w:t>
      </w:r>
      <w:proofErr w:type="spellEnd"/>
      <w:r w:rsidRPr="00B1558B">
        <w:rPr>
          <w:rFonts w:ascii="Calibri" w:hAnsi="Calibri" w:cs="Calibri"/>
        </w:rPr>
        <w:t>, S. Stone, C. J. Stoner, and others. 2009. Using remote sensing to evaluate the influence of grassland restoration activities on ecosystem forage provisioning services. Restoration Ecology 17:526–538.</w:t>
      </w:r>
    </w:p>
    <w:p w14:paraId="783B67CB"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Marsett</w:t>
      </w:r>
      <w:proofErr w:type="spellEnd"/>
      <w:r w:rsidRPr="00B1558B">
        <w:rPr>
          <w:rFonts w:ascii="Calibri" w:hAnsi="Calibri" w:cs="Calibri"/>
        </w:rPr>
        <w:t xml:space="preserve">, R. C., J. Qi, P. Heilman, S. H. </w:t>
      </w:r>
      <w:proofErr w:type="spellStart"/>
      <w:r w:rsidRPr="00B1558B">
        <w:rPr>
          <w:rFonts w:ascii="Calibri" w:hAnsi="Calibri" w:cs="Calibri"/>
        </w:rPr>
        <w:t>Biedenbender</w:t>
      </w:r>
      <w:proofErr w:type="spellEnd"/>
      <w:r w:rsidRPr="00B1558B">
        <w:rPr>
          <w:rFonts w:ascii="Calibri" w:hAnsi="Calibri" w:cs="Calibri"/>
        </w:rPr>
        <w:t xml:space="preserve">, M. C. Watson, S. Amer, M. </w:t>
      </w:r>
      <w:proofErr w:type="spellStart"/>
      <w:r w:rsidRPr="00B1558B">
        <w:rPr>
          <w:rFonts w:ascii="Calibri" w:hAnsi="Calibri" w:cs="Calibri"/>
        </w:rPr>
        <w:t>Weltz</w:t>
      </w:r>
      <w:proofErr w:type="spellEnd"/>
      <w:r w:rsidRPr="00B1558B">
        <w:rPr>
          <w:rFonts w:ascii="Calibri" w:hAnsi="Calibri" w:cs="Calibri"/>
        </w:rPr>
        <w:t xml:space="preserve">, D. Goodrich, and R. </w:t>
      </w:r>
      <w:proofErr w:type="spellStart"/>
      <w:r w:rsidRPr="00B1558B">
        <w:rPr>
          <w:rFonts w:ascii="Calibri" w:hAnsi="Calibri" w:cs="Calibri"/>
        </w:rPr>
        <w:t>Marsett</w:t>
      </w:r>
      <w:proofErr w:type="spellEnd"/>
      <w:r w:rsidRPr="00B1558B">
        <w:rPr>
          <w:rFonts w:ascii="Calibri" w:hAnsi="Calibri" w:cs="Calibri"/>
        </w:rPr>
        <w:t>. 2006. Remote sensing for grassland management in the arid southwest. Rangeland Ecology &amp; Management 59:530–540.</w:t>
      </w:r>
    </w:p>
    <w:p w14:paraId="1A09CB7D" w14:textId="77777777" w:rsidR="00B1558B" w:rsidRPr="00B1558B" w:rsidRDefault="00B1558B" w:rsidP="00B1558B">
      <w:pPr>
        <w:pStyle w:val="Bibliography"/>
        <w:rPr>
          <w:rFonts w:ascii="Calibri" w:hAnsi="Calibri" w:cs="Calibri"/>
        </w:rPr>
      </w:pPr>
      <w:r w:rsidRPr="00B1558B">
        <w:rPr>
          <w:rFonts w:ascii="Calibri" w:hAnsi="Calibri" w:cs="Calibri"/>
        </w:rPr>
        <w:t xml:space="preserve">Monroe, A. P., C. L. Aldridge, M. S. O’Donnell, D. J. </w:t>
      </w:r>
      <w:proofErr w:type="spellStart"/>
      <w:r w:rsidRPr="00B1558B">
        <w:rPr>
          <w:rFonts w:ascii="Calibri" w:hAnsi="Calibri" w:cs="Calibri"/>
        </w:rPr>
        <w:t>Manier</w:t>
      </w:r>
      <w:proofErr w:type="spellEnd"/>
      <w:r w:rsidRPr="00B1558B">
        <w:rPr>
          <w:rFonts w:ascii="Calibri" w:hAnsi="Calibri" w:cs="Calibri"/>
        </w:rPr>
        <w:t>, C. G. Homer, and P. J. Anderson. 2020. Using remote sensing products to predict recovery of vegetation across space and time following energy development. Ecological Indicators 110:105872.</w:t>
      </w:r>
    </w:p>
    <w:p w14:paraId="04D02DE4" w14:textId="77777777" w:rsidR="00B1558B" w:rsidRPr="00B1558B" w:rsidRDefault="00B1558B" w:rsidP="00B1558B">
      <w:pPr>
        <w:pStyle w:val="Bibliography"/>
        <w:rPr>
          <w:rFonts w:ascii="Calibri" w:hAnsi="Calibri" w:cs="Calibri"/>
        </w:rPr>
      </w:pPr>
      <w:r w:rsidRPr="00B1558B">
        <w:rPr>
          <w:rFonts w:ascii="Calibri" w:hAnsi="Calibri" w:cs="Calibri"/>
        </w:rPr>
        <w:t xml:space="preserve">Nauman, T. W., and M. C. </w:t>
      </w:r>
      <w:proofErr w:type="spellStart"/>
      <w:r w:rsidRPr="00B1558B">
        <w:rPr>
          <w:rFonts w:ascii="Calibri" w:hAnsi="Calibri" w:cs="Calibri"/>
        </w:rPr>
        <w:t>Duniway</w:t>
      </w:r>
      <w:proofErr w:type="spellEnd"/>
      <w:r w:rsidRPr="00B1558B">
        <w:rPr>
          <w:rFonts w:ascii="Calibri" w:hAnsi="Calibri" w:cs="Calibri"/>
        </w:rPr>
        <w:t>. 2016. The Automated Reference Toolset: A Soil-Geomorphic Ecological Potential Matching Algorithm. Soil Science Society of America Journal 80:1317–1328.</w:t>
      </w:r>
    </w:p>
    <w:p w14:paraId="417D2F23" w14:textId="77777777" w:rsidR="00B1558B" w:rsidRPr="00B1558B" w:rsidRDefault="00B1558B" w:rsidP="00B1558B">
      <w:pPr>
        <w:pStyle w:val="Bibliography"/>
        <w:rPr>
          <w:rFonts w:ascii="Calibri" w:hAnsi="Calibri" w:cs="Calibri"/>
        </w:rPr>
      </w:pPr>
      <w:r w:rsidRPr="00B1558B">
        <w:rPr>
          <w:rFonts w:ascii="Calibri" w:hAnsi="Calibri" w:cs="Calibri"/>
        </w:rPr>
        <w:t xml:space="preserve">Nauman, T. W., C. P. Ely, M. P. Miller, and M. C. </w:t>
      </w:r>
      <w:proofErr w:type="spellStart"/>
      <w:r w:rsidRPr="00B1558B">
        <w:rPr>
          <w:rFonts w:ascii="Calibri" w:hAnsi="Calibri" w:cs="Calibri"/>
        </w:rPr>
        <w:t>Duniway</w:t>
      </w:r>
      <w:proofErr w:type="spellEnd"/>
      <w:r w:rsidRPr="00B1558B">
        <w:rPr>
          <w:rFonts w:ascii="Calibri" w:hAnsi="Calibri" w:cs="Calibri"/>
        </w:rPr>
        <w:t>. 2019. Salinity yield modeling of the Upper Colorado River Basin using 30-meter resolution soil maps and random forests. Water Resources Research.</w:t>
      </w:r>
    </w:p>
    <w:p w14:paraId="7A862B1A" w14:textId="77777777" w:rsidR="00B1558B" w:rsidRPr="00B1558B" w:rsidRDefault="00B1558B" w:rsidP="00B1558B">
      <w:pPr>
        <w:pStyle w:val="Bibliography"/>
        <w:rPr>
          <w:rFonts w:ascii="Calibri" w:hAnsi="Calibri" w:cs="Calibri"/>
        </w:rPr>
      </w:pPr>
      <w:r w:rsidRPr="00B1558B">
        <w:rPr>
          <w:rFonts w:ascii="Calibri" w:hAnsi="Calibri" w:cs="Calibri"/>
        </w:rPr>
        <w:t xml:space="preserve">Oksanen, L. 2001. Logic of experiments in ecology: is </w:t>
      </w:r>
      <w:proofErr w:type="spellStart"/>
      <w:r w:rsidRPr="00B1558B">
        <w:rPr>
          <w:rFonts w:ascii="Calibri" w:hAnsi="Calibri" w:cs="Calibri"/>
        </w:rPr>
        <w:t>pseudoreplication</w:t>
      </w:r>
      <w:proofErr w:type="spellEnd"/>
      <w:r w:rsidRPr="00B1558B">
        <w:rPr>
          <w:rFonts w:ascii="Calibri" w:hAnsi="Calibri" w:cs="Calibri"/>
        </w:rPr>
        <w:t xml:space="preserve"> a </w:t>
      </w:r>
      <w:proofErr w:type="spellStart"/>
      <w:r w:rsidRPr="00B1558B">
        <w:rPr>
          <w:rFonts w:ascii="Calibri" w:hAnsi="Calibri" w:cs="Calibri"/>
        </w:rPr>
        <w:t>pseudoissue</w:t>
      </w:r>
      <w:proofErr w:type="spellEnd"/>
      <w:r w:rsidRPr="00B1558B">
        <w:rPr>
          <w:rFonts w:ascii="Calibri" w:hAnsi="Calibri" w:cs="Calibri"/>
        </w:rPr>
        <w:t>? Oikos 94:27–38.</w:t>
      </w:r>
    </w:p>
    <w:p w14:paraId="0830790A" w14:textId="77777777" w:rsidR="00B1558B" w:rsidRPr="00B1558B" w:rsidRDefault="00B1558B" w:rsidP="00B1558B">
      <w:pPr>
        <w:pStyle w:val="Bibliography"/>
        <w:rPr>
          <w:rFonts w:ascii="Calibri" w:hAnsi="Calibri" w:cs="Calibri"/>
        </w:rPr>
      </w:pPr>
      <w:r w:rsidRPr="00B1558B">
        <w:rPr>
          <w:rFonts w:ascii="Calibri" w:hAnsi="Calibri" w:cs="Calibri"/>
        </w:rPr>
        <w:t xml:space="preserve">Oksanen, L. 2004. The devil lies in details: reply to Stuart </w:t>
      </w:r>
      <w:proofErr w:type="spellStart"/>
      <w:r w:rsidRPr="00B1558B">
        <w:rPr>
          <w:rFonts w:ascii="Calibri" w:hAnsi="Calibri" w:cs="Calibri"/>
        </w:rPr>
        <w:t>Hurlbert</w:t>
      </w:r>
      <w:proofErr w:type="spellEnd"/>
      <w:r w:rsidRPr="00B1558B">
        <w:rPr>
          <w:rFonts w:ascii="Calibri" w:hAnsi="Calibri" w:cs="Calibri"/>
        </w:rPr>
        <w:t>. Oikos 104:598–605.</w:t>
      </w:r>
    </w:p>
    <w:p w14:paraId="46A01A06" w14:textId="77777777" w:rsidR="00B1558B" w:rsidRPr="00B1558B" w:rsidRDefault="00B1558B" w:rsidP="00B1558B">
      <w:pPr>
        <w:pStyle w:val="Bibliography"/>
        <w:rPr>
          <w:rFonts w:ascii="Calibri" w:hAnsi="Calibri" w:cs="Calibri"/>
        </w:rPr>
      </w:pPr>
      <w:r w:rsidRPr="00B1558B">
        <w:rPr>
          <w:rFonts w:ascii="Calibri" w:hAnsi="Calibri" w:cs="Calibri"/>
        </w:rPr>
        <w:lastRenderedPageBreak/>
        <w:t xml:space="preserve">Poitras, T. B., M. L. Villarreal, E. K. Waller, T. W. Nauman, M. E. Miller, and M. C. </w:t>
      </w:r>
      <w:proofErr w:type="spellStart"/>
      <w:r w:rsidRPr="00B1558B">
        <w:rPr>
          <w:rFonts w:ascii="Calibri" w:hAnsi="Calibri" w:cs="Calibri"/>
        </w:rPr>
        <w:t>Duniway</w:t>
      </w:r>
      <w:proofErr w:type="spellEnd"/>
      <w:r w:rsidRPr="00B1558B">
        <w:rPr>
          <w:rFonts w:ascii="Calibri" w:hAnsi="Calibri" w:cs="Calibri"/>
        </w:rPr>
        <w:t>. 2018. Identifying optimal remotely-sensed variables for ecosystem monitoring in Colorado Plateau drylands. Journal of Arid Environments 153:76–87.</w:t>
      </w:r>
    </w:p>
    <w:p w14:paraId="07132429" w14:textId="77777777" w:rsidR="00B1558B" w:rsidRPr="00B1558B" w:rsidRDefault="00B1558B" w:rsidP="00B1558B">
      <w:pPr>
        <w:pStyle w:val="Bibliography"/>
        <w:rPr>
          <w:rFonts w:ascii="Calibri" w:hAnsi="Calibri" w:cs="Calibri"/>
        </w:rPr>
      </w:pPr>
      <w:r w:rsidRPr="00B1558B">
        <w:rPr>
          <w:rFonts w:ascii="Calibri" w:hAnsi="Calibri" w:cs="Calibri"/>
        </w:rPr>
        <w:t>R Development Core Team. 2015. R: a language and environment for statistical computing. R Foundation for Statistical Computing, Vienna, Austria.</w:t>
      </w:r>
    </w:p>
    <w:p w14:paraId="045EF36B" w14:textId="77777777" w:rsidR="00B1558B" w:rsidRPr="00B1558B" w:rsidRDefault="00B1558B" w:rsidP="00B1558B">
      <w:pPr>
        <w:pStyle w:val="Bibliography"/>
        <w:rPr>
          <w:rFonts w:ascii="Calibri" w:hAnsi="Calibri" w:cs="Calibri"/>
        </w:rPr>
      </w:pPr>
      <w:r w:rsidRPr="00B1558B">
        <w:rPr>
          <w:rFonts w:ascii="Calibri" w:hAnsi="Calibri" w:cs="Calibri"/>
        </w:rPr>
        <w:t xml:space="preserve">Rana, P., and D. C. Miller. 2019. Explaining long-term outcome trajectories in social–ecological systems. </w:t>
      </w:r>
      <w:proofErr w:type="spellStart"/>
      <w:r w:rsidRPr="00B1558B">
        <w:rPr>
          <w:rFonts w:ascii="Calibri" w:hAnsi="Calibri" w:cs="Calibri"/>
        </w:rPr>
        <w:t>PloS</w:t>
      </w:r>
      <w:proofErr w:type="spellEnd"/>
      <w:r w:rsidRPr="00B1558B">
        <w:rPr>
          <w:rFonts w:ascii="Calibri" w:hAnsi="Calibri" w:cs="Calibri"/>
        </w:rPr>
        <w:t xml:space="preserve"> one </w:t>
      </w:r>
      <w:proofErr w:type="gramStart"/>
      <w:r w:rsidRPr="00B1558B">
        <w:rPr>
          <w:rFonts w:ascii="Calibri" w:hAnsi="Calibri" w:cs="Calibri"/>
        </w:rPr>
        <w:t>14:e</w:t>
      </w:r>
      <w:proofErr w:type="gramEnd"/>
      <w:r w:rsidRPr="00B1558B">
        <w:rPr>
          <w:rFonts w:ascii="Calibri" w:hAnsi="Calibri" w:cs="Calibri"/>
        </w:rPr>
        <w:t>0215230.</w:t>
      </w:r>
    </w:p>
    <w:p w14:paraId="49ACFE07" w14:textId="77777777" w:rsidR="00B1558B" w:rsidRPr="00B1558B" w:rsidRDefault="00B1558B" w:rsidP="00B1558B">
      <w:pPr>
        <w:pStyle w:val="Bibliography"/>
        <w:rPr>
          <w:rFonts w:ascii="Calibri" w:hAnsi="Calibri" w:cs="Calibri"/>
        </w:rPr>
      </w:pPr>
      <w:r w:rsidRPr="00B1558B">
        <w:rPr>
          <w:rFonts w:ascii="Calibri" w:hAnsi="Calibri" w:cs="Calibri"/>
        </w:rPr>
        <w:t>Rana, P., and E. Sills. 2018. Does certification change the trajectory of tree cover in working forests in the tropics? An application of the synthetic control method of impact evaluation. Forests 9:98.</w:t>
      </w:r>
    </w:p>
    <w:p w14:paraId="0C9A2831" w14:textId="77777777" w:rsidR="00B1558B" w:rsidRPr="00B1558B" w:rsidRDefault="00B1558B" w:rsidP="00B1558B">
      <w:pPr>
        <w:pStyle w:val="Bibliography"/>
        <w:rPr>
          <w:rFonts w:ascii="Calibri" w:hAnsi="Calibri" w:cs="Calibri"/>
        </w:rPr>
      </w:pPr>
      <w:r w:rsidRPr="00B1558B">
        <w:rPr>
          <w:rFonts w:ascii="Calibri" w:hAnsi="Calibri" w:cs="Calibri"/>
        </w:rPr>
        <w:t xml:space="preserve">Sills, E. O., D. Herrera, A. J. Kirkpatrick, A. </w:t>
      </w:r>
      <w:proofErr w:type="spellStart"/>
      <w:r w:rsidRPr="00B1558B">
        <w:rPr>
          <w:rFonts w:ascii="Calibri" w:hAnsi="Calibri" w:cs="Calibri"/>
        </w:rPr>
        <w:t>Brandão</w:t>
      </w:r>
      <w:proofErr w:type="spellEnd"/>
      <w:r w:rsidRPr="00B1558B">
        <w:rPr>
          <w:rFonts w:ascii="Calibri" w:hAnsi="Calibri" w:cs="Calibri"/>
        </w:rPr>
        <w:t xml:space="preserve">, R. Dickson, S. Hall, S. </w:t>
      </w:r>
      <w:proofErr w:type="spellStart"/>
      <w:r w:rsidRPr="00B1558B">
        <w:rPr>
          <w:rFonts w:ascii="Calibri" w:hAnsi="Calibri" w:cs="Calibri"/>
        </w:rPr>
        <w:t>Pattanayak</w:t>
      </w:r>
      <w:proofErr w:type="spellEnd"/>
      <w:r w:rsidRPr="00B1558B">
        <w:rPr>
          <w:rFonts w:ascii="Calibri" w:hAnsi="Calibri" w:cs="Calibri"/>
        </w:rPr>
        <w:t xml:space="preserve">, D. </w:t>
      </w:r>
      <w:proofErr w:type="spellStart"/>
      <w:r w:rsidRPr="00B1558B">
        <w:rPr>
          <w:rFonts w:ascii="Calibri" w:hAnsi="Calibri" w:cs="Calibri"/>
        </w:rPr>
        <w:t>Shoch</w:t>
      </w:r>
      <w:proofErr w:type="spellEnd"/>
      <w:r w:rsidRPr="00B1558B">
        <w:rPr>
          <w:rFonts w:ascii="Calibri" w:hAnsi="Calibri" w:cs="Calibri"/>
        </w:rPr>
        <w:t xml:space="preserve">, M. </w:t>
      </w:r>
      <w:proofErr w:type="spellStart"/>
      <w:r w:rsidRPr="00B1558B">
        <w:rPr>
          <w:rFonts w:ascii="Calibri" w:hAnsi="Calibri" w:cs="Calibri"/>
        </w:rPr>
        <w:t>Vedoveto</w:t>
      </w:r>
      <w:proofErr w:type="spellEnd"/>
      <w:r w:rsidRPr="00B1558B">
        <w:rPr>
          <w:rFonts w:ascii="Calibri" w:hAnsi="Calibri" w:cs="Calibri"/>
        </w:rPr>
        <w:t xml:space="preserve">, L. Young, and A. Pfaff. 2015. Estimating the Impacts of Local Policy Innovation: The Synthetic Control Method Applied to Tropical Deforestation. </w:t>
      </w:r>
      <w:proofErr w:type="spellStart"/>
      <w:r w:rsidRPr="00B1558B">
        <w:rPr>
          <w:rFonts w:ascii="Calibri" w:hAnsi="Calibri" w:cs="Calibri"/>
        </w:rPr>
        <w:t>PLoS</w:t>
      </w:r>
      <w:proofErr w:type="spellEnd"/>
      <w:r w:rsidRPr="00B1558B">
        <w:rPr>
          <w:rFonts w:ascii="Calibri" w:hAnsi="Calibri" w:cs="Calibri"/>
        </w:rPr>
        <w:t xml:space="preserve"> ONE 10.</w:t>
      </w:r>
    </w:p>
    <w:p w14:paraId="11048485" w14:textId="77777777" w:rsidR="00B1558B" w:rsidRPr="00B1558B" w:rsidRDefault="00B1558B" w:rsidP="00B1558B">
      <w:pPr>
        <w:pStyle w:val="Bibliography"/>
        <w:rPr>
          <w:rFonts w:ascii="Calibri" w:hAnsi="Calibri" w:cs="Calibri"/>
        </w:rPr>
      </w:pPr>
      <w:r w:rsidRPr="00B1558B">
        <w:rPr>
          <w:rFonts w:ascii="Calibri" w:hAnsi="Calibri" w:cs="Calibri"/>
        </w:rPr>
        <w:t xml:space="preserve">Waller, E. K., M. L. Villarreal, T. B. Poitras, T. W. Nauman, and M. C. </w:t>
      </w:r>
      <w:proofErr w:type="spellStart"/>
      <w:r w:rsidRPr="00B1558B">
        <w:rPr>
          <w:rFonts w:ascii="Calibri" w:hAnsi="Calibri" w:cs="Calibri"/>
        </w:rPr>
        <w:t>Duniway</w:t>
      </w:r>
      <w:proofErr w:type="spellEnd"/>
      <w:r w:rsidRPr="00B1558B">
        <w:rPr>
          <w:rFonts w:ascii="Calibri" w:hAnsi="Calibri" w:cs="Calibri"/>
        </w:rPr>
        <w:t>. 2018. Landsat time series analysis of fractional plant cover changes on abandoned energy development sites. International journal of applied earth observation and geoinformation 73:407–419.</w:t>
      </w:r>
    </w:p>
    <w:p w14:paraId="755C95F0" w14:textId="77777777" w:rsidR="00B1558B" w:rsidRPr="00B1558B" w:rsidRDefault="00B1558B" w:rsidP="00B1558B">
      <w:pPr>
        <w:pStyle w:val="Bibliography"/>
        <w:rPr>
          <w:rFonts w:ascii="Calibri" w:hAnsi="Calibri" w:cs="Calibri"/>
        </w:rPr>
      </w:pPr>
      <w:proofErr w:type="spellStart"/>
      <w:r w:rsidRPr="00B1558B">
        <w:rPr>
          <w:rFonts w:ascii="Calibri" w:hAnsi="Calibri" w:cs="Calibri"/>
        </w:rPr>
        <w:t>Wernberg</w:t>
      </w:r>
      <w:proofErr w:type="spellEnd"/>
      <w:r w:rsidRPr="00B1558B">
        <w:rPr>
          <w:rFonts w:ascii="Calibri" w:hAnsi="Calibri" w:cs="Calibri"/>
        </w:rPr>
        <w:t xml:space="preserve">, T., D. A. </w:t>
      </w:r>
      <w:proofErr w:type="spellStart"/>
      <w:r w:rsidRPr="00B1558B">
        <w:rPr>
          <w:rFonts w:ascii="Calibri" w:hAnsi="Calibri" w:cs="Calibri"/>
        </w:rPr>
        <w:t>Smale</w:t>
      </w:r>
      <w:proofErr w:type="spellEnd"/>
      <w:r w:rsidRPr="00B1558B">
        <w:rPr>
          <w:rFonts w:ascii="Calibri" w:hAnsi="Calibri" w:cs="Calibri"/>
        </w:rPr>
        <w:t>, and M. S. Thomsen. 2012. A decade of climate change experiments on marine organisms: procedures, patterns and problems. Global Change Biology 18:1491–1498.</w:t>
      </w:r>
    </w:p>
    <w:p w14:paraId="7BF11E28" w14:textId="77777777" w:rsidR="00B1558B" w:rsidRPr="00B1558B" w:rsidRDefault="00B1558B" w:rsidP="00B1558B">
      <w:pPr>
        <w:pStyle w:val="Bibliography"/>
        <w:rPr>
          <w:rFonts w:ascii="Calibri" w:hAnsi="Calibri" w:cs="Calibri"/>
        </w:rPr>
      </w:pPr>
      <w:r w:rsidRPr="00B1558B">
        <w:rPr>
          <w:rFonts w:ascii="Calibri" w:hAnsi="Calibri" w:cs="Calibri"/>
        </w:rPr>
        <w:t>Williams, B. K. 2011. Adaptive management of natural resources—framework and issues. Journal of environmental management 92:1346–1353.</w:t>
      </w:r>
    </w:p>
    <w:p w14:paraId="6C1EDC0A" w14:textId="77777777" w:rsidR="00B1558B" w:rsidRPr="00B1558B" w:rsidRDefault="00B1558B" w:rsidP="00B1558B">
      <w:pPr>
        <w:pStyle w:val="Bibliography"/>
        <w:rPr>
          <w:rFonts w:ascii="Calibri" w:hAnsi="Calibri" w:cs="Calibri"/>
        </w:rPr>
      </w:pPr>
      <w:r w:rsidRPr="00B1558B">
        <w:rPr>
          <w:rFonts w:ascii="Calibri" w:hAnsi="Calibri" w:cs="Calibri"/>
        </w:rPr>
        <w:t xml:space="preserve">Winkler, D. E., J. </w:t>
      </w:r>
      <w:proofErr w:type="spellStart"/>
      <w:r w:rsidRPr="00B1558B">
        <w:rPr>
          <w:rFonts w:ascii="Calibri" w:hAnsi="Calibri" w:cs="Calibri"/>
        </w:rPr>
        <w:t>Belnap</w:t>
      </w:r>
      <w:proofErr w:type="spellEnd"/>
      <w:r w:rsidRPr="00B1558B">
        <w:rPr>
          <w:rFonts w:ascii="Calibri" w:hAnsi="Calibri" w:cs="Calibri"/>
        </w:rPr>
        <w:t xml:space="preserve">, D. Hoover, S. C. Reed, and M. C. </w:t>
      </w:r>
      <w:proofErr w:type="spellStart"/>
      <w:r w:rsidRPr="00B1558B">
        <w:rPr>
          <w:rFonts w:ascii="Calibri" w:hAnsi="Calibri" w:cs="Calibri"/>
        </w:rPr>
        <w:t>Duniway</w:t>
      </w:r>
      <w:proofErr w:type="spellEnd"/>
      <w:r w:rsidRPr="00B1558B">
        <w:rPr>
          <w:rFonts w:ascii="Calibri" w:hAnsi="Calibri" w:cs="Calibri"/>
        </w:rPr>
        <w:t>. 2019. Shrub persistence and increased grass mortality in response to drought in dryland systems. Global change biology.</w:t>
      </w:r>
    </w:p>
    <w:p w14:paraId="76EC610B" w14:textId="77777777" w:rsidR="00B1558B" w:rsidRPr="00B1558B" w:rsidRDefault="00B1558B" w:rsidP="00B1558B">
      <w:pPr>
        <w:pStyle w:val="Bibliography"/>
        <w:rPr>
          <w:rFonts w:ascii="Calibri" w:hAnsi="Calibri" w:cs="Calibri"/>
        </w:rPr>
      </w:pPr>
      <w:r w:rsidRPr="00B1558B">
        <w:rPr>
          <w:rFonts w:ascii="Calibri" w:hAnsi="Calibri" w:cs="Calibri"/>
        </w:rPr>
        <w:t>Xu, Y. 2017. Generalized synthetic control method: Causal inference with interactive fixed effects models. Political Analysis 25:57–76.</w:t>
      </w:r>
    </w:p>
    <w:p w14:paraId="4A206932" w14:textId="5C238596" w:rsidR="00BE276D" w:rsidRPr="003715AA" w:rsidRDefault="00CB0527" w:rsidP="00CB0527">
      <w:r>
        <w:fldChar w:fldCharType="end"/>
      </w:r>
      <w:r w:rsidR="00DF6E65">
        <w:br w:type="page"/>
      </w:r>
    </w:p>
    <w:p w14:paraId="0B6B892A" w14:textId="77777777" w:rsidR="003715AA" w:rsidRDefault="00421BB4" w:rsidP="00FC0F9D">
      <w:pPr>
        <w:pStyle w:val="Heading1"/>
      </w:pPr>
      <w:commentRangeStart w:id="61"/>
      <w:r>
        <w:lastRenderedPageBreak/>
        <w:t>Tables</w:t>
      </w:r>
      <w:commentRangeEnd w:id="61"/>
      <w:r w:rsidR="006746AA">
        <w:rPr>
          <w:rStyle w:val="CommentReference"/>
          <w:rFonts w:ascii="Times New Roman" w:eastAsiaTheme="minorHAnsi" w:hAnsi="Times New Roman" w:cstheme="minorBidi"/>
          <w:color w:val="auto"/>
        </w:rPr>
        <w:commentReference w:id="61"/>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61F7944F" w14:textId="6F8CDFA0" w:rsidR="00FC0F9D" w:rsidRPr="00675F61" w:rsidRDefault="00FC0F9D" w:rsidP="005D675A">
            <w:pPr>
              <w:spacing w:line="480" w:lineRule="auto"/>
              <w:rPr>
                <w:sz w:val="18"/>
              </w:rPr>
            </w:pPr>
            <w:proofErr w:type="spellStart"/>
            <w:r>
              <w:rPr>
                <w:sz w:val="18"/>
              </w:rPr>
              <w:t>Yit</w:t>
            </w:r>
            <w:proofErr w:type="spellEnd"/>
            <w:r>
              <w:rPr>
                <w:sz w:val="18"/>
              </w:rPr>
              <w:t xml:space="preserve"> = </w:t>
            </w:r>
            <w:r w:rsidR="00F22925">
              <w:rPr>
                <w:sz w:val="18"/>
              </w:rPr>
              <w:t>C</w:t>
            </w:r>
            <w:r>
              <w:rPr>
                <w:sz w:val="18"/>
              </w:rPr>
              <w:t xml:space="preserve">i + </w:t>
            </w:r>
            <w:r w:rsidR="00905BB6">
              <w:rPr>
                <w:sz w:val="18"/>
              </w:rPr>
              <w:t>A</w:t>
            </w:r>
            <w:r>
              <w:rPr>
                <w:sz w:val="18"/>
              </w:rPr>
              <w:t xml:space="preserve">t + </w:t>
            </w:r>
            <w:r w:rsidR="00F22925">
              <w:rPr>
                <w:sz w:val="18"/>
              </w:rPr>
              <w:t>B*</w:t>
            </w:r>
            <w:proofErr w:type="spellStart"/>
            <w:r w:rsidR="00F22925">
              <w:rPr>
                <w:sz w:val="18"/>
              </w:rPr>
              <w:t>Dit</w:t>
            </w:r>
            <w:proofErr w:type="spellEnd"/>
            <w:r w:rsidR="00F22925">
              <w:rPr>
                <w:sz w:val="18"/>
              </w:rPr>
              <w:t xml:space="preserve"> + </w:t>
            </w:r>
            <w:proofErr w:type="spellStart"/>
            <w:r>
              <w:rPr>
                <w:sz w:val="18"/>
              </w:rPr>
              <w:t>Eit</w:t>
            </w:r>
            <w:proofErr w:type="spellEnd"/>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4937547C" w:rsidR="0009252C" w:rsidRDefault="0009252C" w:rsidP="0009252C">
      <w:pPr>
        <w:pStyle w:val="Heading3"/>
      </w:pPr>
      <w:r>
        <w:t xml:space="preserve">Figure </w:t>
      </w:r>
      <w:proofErr w:type="spellStart"/>
      <w:r>
        <w:t>SimulationExample</w:t>
      </w:r>
      <w:proofErr w:type="spellEnd"/>
    </w:p>
    <w:p w14:paraId="128AB852" w14:textId="12EBA047" w:rsidR="003715AA" w:rsidRDefault="0009252C" w:rsidP="005D675A">
      <w:pPr>
        <w:spacing w:line="480" w:lineRule="auto"/>
        <w:rPr>
          <w:rFonts w:cs="Times New Roman"/>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w:t>
      </w:r>
      <w:commentRangeStart w:id="62"/>
      <w:r w:rsidR="00E16B72">
        <w:rPr>
          <w:noProof/>
        </w:rPr>
        <w:t>methods</w:t>
      </w:r>
      <w:commentRangeEnd w:id="62"/>
      <w:r w:rsidR="00590FE4">
        <w:rPr>
          <w:rStyle w:val="CommentReference"/>
          <w:rFonts w:ascii="Times New Roman" w:hAnsi="Times New Roman"/>
        </w:rPr>
        <w:commentReference w:id="62"/>
      </w:r>
      <w:r w:rsidR="00E16B72">
        <w:rPr>
          <w:noProof/>
        </w:rPr>
        <w:t xml:space="preserve">.   </w:t>
      </w:r>
      <w:r w:rsidR="00E16B72">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3358" cy="4880634"/>
                    </a:xfrm>
                    <a:prstGeom prst="rect">
                      <a:avLst/>
                    </a:prstGeom>
                  </pic:spPr>
                </pic:pic>
              </a:graphicData>
            </a:graphic>
          </wp:inline>
        </w:drawing>
      </w:r>
      <w:r w:rsidR="00E16B72">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5EC95166" w:rsidR="00986670" w:rsidRDefault="00986670" w:rsidP="0009252C">
      <w:pPr>
        <w:pStyle w:val="Heading3"/>
      </w:pPr>
      <w:r>
        <w:t xml:space="preserve">Figure </w:t>
      </w:r>
      <w:proofErr w:type="spellStart"/>
      <w:r w:rsidR="0009252C">
        <w:t>EvaluationExample</w:t>
      </w:r>
      <w:proofErr w:type="spellEnd"/>
    </w:p>
    <w:p w14:paraId="1A3002CC" w14:textId="62F7F15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del w:id="63" w:author="Brungard, Colby" w:date="2020-01-24T15:16:00Z">
        <w:r w:rsidR="001822A2" w:rsidDel="00061741">
          <w:rPr>
            <w:rFonts w:cs="Times New Roman"/>
          </w:rPr>
          <w:delText xml:space="preserve">both </w:delText>
        </w:r>
      </w:del>
      <w:ins w:id="64" w:author="Brungard, Colby" w:date="2020-01-24T15:16:00Z">
        <w:r w:rsidR="00061741">
          <w:rPr>
            <w:rFonts w:cs="Times New Roman"/>
          </w:rPr>
          <w:t xml:space="preserve">equally </w:t>
        </w:r>
      </w:ins>
      <w:r w:rsidR="001822A2">
        <w:rPr>
          <w:rFonts w:cs="Times New Roman"/>
        </w:rPr>
        <w:t>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73C5A518" w:rsidR="0009252C" w:rsidRDefault="00356490" w:rsidP="005D675A">
      <w:pPr>
        <w:spacing w:line="480" w:lineRule="auto"/>
      </w:pPr>
      <w:r>
        <w:t xml:space="preserve">Simulation results for </w:t>
      </w:r>
      <w:r w:rsidR="00224928">
        <w:t xml:space="preserve">average </w:t>
      </w:r>
      <w:r>
        <w:t xml:space="preserve">absolute error </w:t>
      </w:r>
      <w:ins w:id="65" w:author="Brungard, Colby" w:date="2020-01-24T15:42:00Z">
        <w:r w:rsidR="001419E1">
          <w:t xml:space="preserve">(in NDVI units?) </w:t>
        </w:r>
      </w:ins>
      <w:r>
        <w:t xml:space="preserve">in estimated treatment effect as a function of signal-to-noise ratio. </w:t>
      </w:r>
      <w:r w:rsidR="00224928">
        <w:t xml:space="preserve">Signal-to-noise ratio (x axis of all panels) was calculated by dividing the magnitude of a simulated treatment effect at a given </w:t>
      </w:r>
      <w:commentRangeStart w:id="66"/>
      <w:r w:rsidR="00224928">
        <w:t xml:space="preserve">point </w:t>
      </w:r>
      <w:commentRangeEnd w:id="66"/>
      <w:r w:rsidR="00590FE4">
        <w:rPr>
          <w:rStyle w:val="CommentReference"/>
          <w:rFonts w:ascii="Times New Roman" w:hAnsi="Times New Roman"/>
        </w:rPr>
        <w:commentReference w:id="66"/>
      </w:r>
      <w:r w:rsidR="00224928">
        <w:t xml:space="preserve">by the standard deviation in random noise for that </w:t>
      </w:r>
      <w:commentRangeStart w:id="67"/>
      <w:r w:rsidR="00224928">
        <w:t>run</w:t>
      </w:r>
      <w:commentRangeEnd w:id="67"/>
      <w:r w:rsidR="00590FE4">
        <w:rPr>
          <w:rStyle w:val="CommentReference"/>
          <w:rFonts w:ascii="Times New Roman" w:hAnsi="Times New Roman"/>
        </w:rPr>
        <w:commentReference w:id="67"/>
      </w:r>
      <w:r w:rsidR="00224928">
        <w:t xml:space="preserve">. </w:t>
      </w:r>
      <w:r>
        <w:t xml:space="preserve">Results broken down by number of controls available (columns) and degree of mismatch between the </w:t>
      </w:r>
      <w:commentRangeStart w:id="68"/>
      <w:r>
        <w:t xml:space="preserve">landscape type of controls </w:t>
      </w:r>
      <w:commentRangeEnd w:id="68"/>
      <w:r w:rsidR="00590FE4">
        <w:rPr>
          <w:rStyle w:val="CommentReference"/>
          <w:rFonts w:ascii="Times New Roman" w:hAnsi="Times New Roman"/>
        </w:rPr>
        <w:commentReference w:id="68"/>
      </w:r>
      <w:r>
        <w:t>and treated pixels (</w:t>
      </w:r>
      <w:r w:rsidR="00D16DF5">
        <w:t xml:space="preserve">rows; </w:t>
      </w:r>
      <w:ins w:id="69" w:author="Brungard, Colby" w:date="2020-01-24T15:39:00Z">
        <w:r w:rsidR="00590FE4">
          <w:t>top</w:t>
        </w:r>
      </w:ins>
      <w:del w:id="70" w:author="Brungard, Colby" w:date="2020-01-24T15:39:00Z">
        <w:r w:rsidDel="00590FE4">
          <w:delText>0</w:delText>
        </w:r>
      </w:del>
      <w:r>
        <w:t xml:space="preserve"> = no mismatch, </w:t>
      </w:r>
      <w:ins w:id="71" w:author="Brungard, Colby" w:date="2020-01-24T15:39:00Z">
        <w:r w:rsidR="00590FE4">
          <w:t>middle = equally well and poorly matched, bottom</w:t>
        </w:r>
      </w:ins>
      <w:del w:id="72" w:author="Brungard, Colby" w:date="2020-01-24T15:39:00Z">
        <w:r w:rsidDel="00590FE4">
          <w:delText>1</w:delText>
        </w:r>
      </w:del>
      <w:r>
        <w:t xml:space="preserve"> = total mismatch).</w:t>
      </w:r>
      <w:r w:rsidR="00224928">
        <w:t xml:space="preserve"> </w:t>
      </w:r>
    </w:p>
    <w:p w14:paraId="7600FE63" w14:textId="5F717260" w:rsidR="006D131F" w:rsidRDefault="00591E79" w:rsidP="005D675A">
      <w:pPr>
        <w:spacing w:line="480" w:lineRule="auto"/>
      </w:pPr>
      <w:commentRangeStart w:id="73"/>
      <w:r>
        <w:rPr>
          <w:noProof/>
        </w:rPr>
        <w:lastRenderedPageBreak/>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commentRangeEnd w:id="73"/>
      <w:r w:rsidR="001419E1">
        <w:rPr>
          <w:rStyle w:val="CommentReference"/>
          <w:rFonts w:ascii="Times New Roman" w:hAnsi="Times New Roman"/>
        </w:rPr>
        <w:commentReference w:id="73"/>
      </w:r>
    </w:p>
    <w:p w14:paraId="28B8D92E" w14:textId="77777777" w:rsidR="001419E1" w:rsidRDefault="001419E1" w:rsidP="004060BB">
      <w:pPr>
        <w:pStyle w:val="Heading3"/>
        <w:rPr>
          <w:ins w:id="74" w:author="Brungard, Colby" w:date="2020-01-24T15:41:00Z"/>
        </w:rPr>
      </w:pPr>
      <w:bookmarkStart w:id="75" w:name="_Hlk27234157"/>
    </w:p>
    <w:p w14:paraId="24B9D00A" w14:textId="77777777" w:rsidR="001419E1" w:rsidRDefault="001419E1" w:rsidP="004060BB">
      <w:pPr>
        <w:pStyle w:val="Heading3"/>
        <w:rPr>
          <w:ins w:id="76" w:author="Brungard, Colby" w:date="2020-01-24T15:41:00Z"/>
        </w:rPr>
      </w:pPr>
    </w:p>
    <w:p w14:paraId="76E9D921" w14:textId="1E14F2F8" w:rsidR="00A5406C" w:rsidRDefault="00A5406C" w:rsidP="004060BB">
      <w:pPr>
        <w:pStyle w:val="Heading3"/>
      </w:pPr>
      <w:r>
        <w:t xml:space="preserve">Figure </w:t>
      </w:r>
      <w:proofErr w:type="spellStart"/>
      <w:r>
        <w:t>PanelCI</w:t>
      </w:r>
      <w:proofErr w:type="spellEnd"/>
    </w:p>
    <w:p w14:paraId="53D0541A" w14:textId="6FFD9FD2" w:rsidR="00A5406C" w:rsidRDefault="00A5406C" w:rsidP="005D675A">
      <w:pPr>
        <w:spacing w:line="480" w:lineRule="auto"/>
      </w:pPr>
      <w:r>
        <w:t xml:space="preserve">Power curves showing empirical frequency of concluding that an effect is different from </w:t>
      </w:r>
      <w:proofErr w:type="spellStart"/>
      <w:r>
        <w:t>zero</w:t>
      </w:r>
      <w:del w:id="77" w:author="Brungard, Colby" w:date="2020-01-24T16:05:00Z">
        <w:r w:rsidDel="00C37ABB">
          <w:delText xml:space="preserve">, </w:delText>
        </w:r>
      </w:del>
      <w:r>
        <w:t>by</w:t>
      </w:r>
      <w:proofErr w:type="spellEnd"/>
      <w:r>
        <w:t xml:space="preserve"> method</w:t>
      </w:r>
      <w:ins w:id="78" w:author="Brungard, Colby" w:date="2020-01-24T16:06:00Z">
        <w:r w:rsidR="00C37ABB">
          <w:t xml:space="preserve"> from simulations with greater than five controls</w:t>
        </w:r>
      </w:ins>
      <w:ins w:id="79" w:author="Brungard, Colby" w:date="2020-01-24T16:05:00Z">
        <w:r w:rsidR="00C37ABB">
          <w:t xml:space="preserve">. Rows </w:t>
        </w:r>
        <w:proofErr w:type="spellStart"/>
        <w:r w:rsidR="00C37ABB">
          <w:t>are</w:t>
        </w:r>
      </w:ins>
      <w:del w:id="80" w:author="Brungard, Colby" w:date="2020-01-24T16:05:00Z">
        <w:r w:rsidDel="00C37ABB">
          <w:delText xml:space="preserve">, </w:delText>
        </w:r>
      </w:del>
      <w:r>
        <w:t>level</w:t>
      </w:r>
      <w:proofErr w:type="spellEnd"/>
      <w:r>
        <w:t xml:space="preserve"> of mismatch between treated and reference pixels</w:t>
      </w:r>
      <w:ins w:id="81" w:author="Brungard, Colby" w:date="2020-01-24T16:05:00Z">
        <w:r w:rsidR="00C37ABB">
          <w:t>, columns are</w:t>
        </w:r>
      </w:ins>
      <w:del w:id="82" w:author="Brungard, Colby" w:date="2020-01-24T16:05:00Z">
        <w:r w:rsidDel="00C37ABB">
          <w:delText xml:space="preserve"> (rows)</w:delText>
        </w:r>
      </w:del>
      <w:r>
        <w:t xml:space="preserve">, pointwise absolute magnitude of </w:t>
      </w:r>
      <w:commentRangeStart w:id="83"/>
      <w:r w:rsidR="00935995">
        <w:t xml:space="preserve">net </w:t>
      </w:r>
      <w:commentRangeEnd w:id="83"/>
      <w:r w:rsidR="00C37ABB">
        <w:rPr>
          <w:rStyle w:val="CommentReference"/>
          <w:rFonts w:ascii="Times New Roman" w:hAnsi="Times New Roman"/>
        </w:rPr>
        <w:commentReference w:id="83"/>
      </w:r>
      <w:r>
        <w:t>confound</w:t>
      </w:r>
      <w:r w:rsidR="00D66198">
        <w:t>er</w:t>
      </w:r>
      <w:r>
        <w:t xml:space="preserve"> (</w:t>
      </w:r>
      <w:del w:id="84" w:author="Brungard, Colby" w:date="2020-01-24T16:05:00Z">
        <w:r w:rsidDel="00C37ABB">
          <w:delText>columns</w:delText>
        </w:r>
        <w:r w:rsidR="00935995" w:rsidDel="00C37ABB">
          <w:delText>;</w:delText>
        </w:r>
      </w:del>
      <w:r w:rsidR="00935995">
        <w:t xml:space="preserve"> season </w:t>
      </w:r>
      <w:r w:rsidR="00935995">
        <w:lastRenderedPageBreak/>
        <w:t>+ climate + drift + satellite</w:t>
      </w:r>
      <w:r>
        <w:t xml:space="preserve">) and signal-to-noise ratio (x-axis). </w:t>
      </w:r>
      <w:del w:id="85" w:author="Brungard, Colby" w:date="2020-01-24T16:06:00Z">
        <w:r w:rsidDel="00C37ABB">
          <w:delText xml:space="preserve">Showing data from simulations with greater than five controls. </w:delText>
        </w:r>
      </w:del>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commentRangeStart w:id="86"/>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commentRangeEnd w:id="86"/>
      <w:r w:rsidR="00C37ABB">
        <w:rPr>
          <w:rStyle w:val="CommentReference"/>
          <w:rFonts w:ascii="Times New Roman" w:hAnsi="Times New Roman"/>
        </w:rPr>
        <w:commentReference w:id="86"/>
      </w:r>
      <w:r>
        <w:br w:type="page"/>
      </w:r>
    </w:p>
    <w:p w14:paraId="352E13A9" w14:textId="77777777" w:rsidR="00940A18" w:rsidRDefault="00940A18" w:rsidP="00940A18">
      <w:pPr>
        <w:pStyle w:val="Heading3"/>
      </w:pPr>
      <w:r>
        <w:lastRenderedPageBreak/>
        <w:t>Figure Map</w:t>
      </w:r>
    </w:p>
    <w:p w14:paraId="43B51668" w14:textId="59578D59"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r w:rsidR="00DC1CC0">
        <w:t>modifying</w:t>
      </w:r>
      <w:r w:rsidR="00394669">
        <w:fldChar w:fldCharType="begin"/>
      </w:r>
      <w:r w:rsidR="00394669">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rsidR="00394669">
        <w:fldChar w:fldCharType="separate"/>
      </w:r>
      <w:r w:rsidR="00394669">
        <w:rPr>
          <w:rFonts w:ascii="Calibri" w:hAnsi="Calibri" w:cs="Calibri"/>
        </w:rPr>
        <w:t xml:space="preserve"> </w:t>
      </w:r>
      <w:r w:rsidR="00394669" w:rsidRPr="00394669">
        <w:rPr>
          <w:rFonts w:ascii="Calibri" w:hAnsi="Calibri" w:cs="Calibri"/>
        </w:rPr>
        <w:t xml:space="preserve">Nauman and Duniway </w:t>
      </w:r>
      <w:r w:rsidR="00394669">
        <w:rPr>
          <w:rFonts w:ascii="Calibri" w:hAnsi="Calibri" w:cs="Calibri"/>
        </w:rPr>
        <w:t>(</w:t>
      </w:r>
      <w:r w:rsidR="00394669" w:rsidRPr="00394669">
        <w:rPr>
          <w:rFonts w:ascii="Calibri" w:hAnsi="Calibri" w:cs="Calibri"/>
        </w:rPr>
        <w:t>2016)</w:t>
      </w:r>
      <w:r w:rsidR="00394669">
        <w:fldChar w:fldCharType="end"/>
      </w:r>
      <w:r w:rsidR="00394669">
        <w:t xml:space="preserve">. </w:t>
      </w:r>
      <w:r>
        <w:t xml:space="preserve">One hundred control pixels were selected for each treated pixel from a narrowed pool of candidates with similar topographic and </w:t>
      </w:r>
      <w:r w:rsidR="00357C29">
        <w:t>soil</w:t>
      </w:r>
      <w:r>
        <w:t xml:space="preserve"> properties. Panel D: estimated median per-pixel treatment effect</w:t>
      </w:r>
      <w:r w:rsidR="00D206BF">
        <w:t xml:space="preserve"> using the </w:t>
      </w:r>
      <w:proofErr w:type="spellStart"/>
      <w:r w:rsidR="00D206BF">
        <w:t>CausalImpact</w:t>
      </w:r>
      <w:proofErr w:type="spellEnd"/>
      <w:r w:rsidR="00D206BF">
        <w:t xml:space="preserve"> method</w:t>
      </w:r>
      <w:r>
        <w:t xml:space="preserve"> for the 2010 growing season (Mar – Nov) in units of SATVI * 1000. </w:t>
      </w:r>
      <w:commentRangeStart w:id="87"/>
      <w:r w:rsidR="00781821">
        <w:t>Panel</w:t>
      </w:r>
      <w:commentRangeEnd w:id="87"/>
      <w:r w:rsidR="00061741">
        <w:rPr>
          <w:rStyle w:val="CommentReference"/>
          <w:rFonts w:ascii="Times New Roman" w:hAnsi="Times New Roman"/>
        </w:rPr>
        <w:commentReference w:id="87"/>
      </w:r>
      <w:r w:rsidR="00781821">
        <w:t xml:space="preserve"> G</w:t>
      </w:r>
      <w:r>
        <w:t xml:space="preserve">: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commentRangeStart w:id="88"/>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commentRangeEnd w:id="88"/>
      <w:r w:rsidR="00061741">
        <w:rPr>
          <w:rStyle w:val="CommentReference"/>
          <w:rFonts w:ascii="Times New Roman" w:hAnsi="Times New Roman"/>
        </w:rPr>
        <w:commentReference w:id="88"/>
      </w:r>
      <w:r>
        <w:br w:type="page"/>
      </w:r>
    </w:p>
    <w:p w14:paraId="4520CAB7" w14:textId="1B063DF7" w:rsidR="004060BB" w:rsidRDefault="004060BB" w:rsidP="004060BB">
      <w:pPr>
        <w:pStyle w:val="Heading3"/>
      </w:pPr>
      <w:r>
        <w:lastRenderedPageBreak/>
        <w:t xml:space="preserve">Figure </w:t>
      </w:r>
      <w:proofErr w:type="spellStart"/>
      <w:r>
        <w:t>shayDistrosOverall</w:t>
      </w:r>
      <w:proofErr w:type="spellEnd"/>
    </w:p>
    <w:bookmarkEnd w:id="75"/>
    <w:p w14:paraId="11D68D81" w14:textId="10F26681" w:rsidR="00217235" w:rsidRDefault="004060BB" w:rsidP="00217235">
      <w:pPr>
        <w:spacing w:line="480" w:lineRule="auto"/>
      </w:pPr>
      <w:r>
        <w:t xml:space="preserve">Effect of brush clearing treatments on treated </w:t>
      </w:r>
      <w:r w:rsidR="003F0023">
        <w:t>areas</w:t>
      </w:r>
      <w:del w:id="89" w:author="Brungard, Colby" w:date="2020-01-24T16:23:00Z">
        <w:r w:rsidDel="00523B89">
          <w:delText>,</w:delText>
        </w:r>
      </w:del>
      <w:r>
        <w:t xml:space="preserve"> by </w:t>
      </w:r>
      <w:r w:rsidR="00A81378">
        <w:t xml:space="preserve">assessment </w:t>
      </w:r>
      <w:r>
        <w:t xml:space="preserve">method. </w:t>
      </w:r>
      <w:r w:rsidR="00217235">
        <w:t xml:space="preserve">Treatments include control (C), mastication (M), pile-burn (P) and broadcast burn (B). Left Column: </w:t>
      </w:r>
      <w:r>
        <w:t xml:space="preserve">Distributions represent </w:t>
      </w:r>
      <w:r w:rsidR="00A81378">
        <w:t xml:space="preserve">all </w:t>
      </w:r>
      <w:r w:rsidR="003F0023">
        <w:t xml:space="preserve">estimated </w:t>
      </w:r>
      <w:r>
        <w:t xml:space="preserve">pixel-wise </w:t>
      </w:r>
      <w:r w:rsidR="00217235">
        <w:t xml:space="preserve">median </w:t>
      </w:r>
      <w:r w:rsidR="003F0023">
        <w:t xml:space="preserve">effects of treatments on SATVI (x axis = SATVI * 1000) between March and </w:t>
      </w:r>
      <w:r w:rsidR="00217235">
        <w:t>October</w:t>
      </w:r>
      <w:r w:rsidR="003F0023">
        <w:t xml:space="preserve"> 2010, one year after implementation. </w:t>
      </w:r>
      <w:r w:rsidR="00217235">
        <w:t xml:space="preserve">Right Column: Percent change in repeated line-point intercept cover values before and after treatments at Shay Mesa, from Karl et al. 2014. </w:t>
      </w:r>
    </w:p>
    <w:p w14:paraId="160DB450" w14:textId="50E9901B" w:rsidR="004060BB" w:rsidRDefault="004060BB" w:rsidP="005D675A">
      <w:pPr>
        <w:spacing w:line="480" w:lineRule="auto"/>
      </w:pPr>
    </w:p>
    <w:p w14:paraId="26CB0EC5" w14:textId="47F842B9" w:rsidR="00B8603C" w:rsidRDefault="00595E04" w:rsidP="005D675A">
      <w:pPr>
        <w:spacing w:line="480" w:lineRule="auto"/>
      </w:pPr>
      <w:commentRangeStart w:id="90"/>
      <w:r>
        <w:rPr>
          <w:noProof/>
        </w:rPr>
        <w:lastRenderedPageBreak/>
        <w:drawing>
          <wp:inline distT="0" distB="0" distL="0" distR="0" wp14:anchorId="1A249DE8" wp14:editId="47C89385">
            <wp:extent cx="5943600" cy="8142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142605"/>
                    </a:xfrm>
                    <a:prstGeom prst="rect">
                      <a:avLst/>
                    </a:prstGeom>
                  </pic:spPr>
                </pic:pic>
              </a:graphicData>
            </a:graphic>
          </wp:inline>
        </w:drawing>
      </w:r>
      <w:commentRangeEnd w:id="90"/>
      <w:r w:rsidR="00523B89">
        <w:rPr>
          <w:rStyle w:val="CommentReference"/>
          <w:rFonts w:ascii="Times New Roman" w:hAnsi="Times New Roman"/>
        </w:rPr>
        <w:commentReference w:id="90"/>
      </w:r>
      <w:r w:rsidR="0078029E">
        <w:t xml:space="preserve"> </w:t>
      </w:r>
      <w:r w:rsidR="00B8603C">
        <w:br w:type="page"/>
      </w:r>
    </w:p>
    <w:p w14:paraId="2C3D7483" w14:textId="65DED576"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commentRangeStart w:id="91"/>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35980"/>
                    </a:xfrm>
                    <a:prstGeom prst="rect">
                      <a:avLst/>
                    </a:prstGeom>
                  </pic:spPr>
                </pic:pic>
              </a:graphicData>
            </a:graphic>
          </wp:inline>
        </w:drawing>
      </w:r>
      <w:commentRangeEnd w:id="91"/>
      <w:r w:rsidR="001E38FB">
        <w:rPr>
          <w:rStyle w:val="CommentReference"/>
          <w:rFonts w:ascii="Times New Roman" w:hAnsi="Times New Roman"/>
        </w:rPr>
        <w:commentReference w:id="91"/>
      </w:r>
    </w:p>
    <w:p w14:paraId="08602CEB" w14:textId="77777777" w:rsidR="008E13B8" w:rsidDel="00A53EB2" w:rsidRDefault="008E13B8" w:rsidP="005D675A">
      <w:pPr>
        <w:spacing w:line="480" w:lineRule="auto"/>
        <w:rPr>
          <w:del w:id="92" w:author="Brungard, Colby" w:date="2020-01-24T17:02:00Z"/>
          <w:noProof/>
        </w:rPr>
      </w:pPr>
    </w:p>
    <w:p w14:paraId="6CA7F0F6" w14:textId="77777777" w:rsidR="008E13B8" w:rsidDel="00A53EB2" w:rsidRDefault="008E13B8" w:rsidP="005D675A">
      <w:pPr>
        <w:spacing w:line="480" w:lineRule="auto"/>
        <w:rPr>
          <w:del w:id="93" w:author="Brungard, Colby" w:date="2020-01-24T17:02:00Z"/>
          <w:noProof/>
        </w:rPr>
      </w:pPr>
    </w:p>
    <w:p w14:paraId="01D3F30D" w14:textId="36980511" w:rsidR="008E13B8" w:rsidDel="00A53EB2" w:rsidRDefault="008E13B8" w:rsidP="005D675A">
      <w:pPr>
        <w:spacing w:line="480" w:lineRule="auto"/>
        <w:rPr>
          <w:del w:id="94" w:author="Brungard, Colby" w:date="2020-01-24T17:02:00Z"/>
        </w:rPr>
      </w:pPr>
    </w:p>
    <w:p w14:paraId="3B890C2B" w14:textId="175D169A" w:rsidR="00644D3E" w:rsidDel="00A53EB2" w:rsidRDefault="00644D3E" w:rsidP="005D675A">
      <w:pPr>
        <w:spacing w:line="480" w:lineRule="auto"/>
        <w:rPr>
          <w:del w:id="95" w:author="Brungard, Colby" w:date="2020-01-24T17:02:00Z"/>
        </w:rPr>
      </w:pPr>
      <w:del w:id="96" w:author="Brungard, Colby" w:date="2020-01-24T17:02:00Z">
        <w:r w:rsidDel="00A53EB2">
          <w:br w:type="page"/>
        </w:r>
      </w:del>
    </w:p>
    <w:p w14:paraId="56C98CD0" w14:textId="7DF50F56" w:rsidR="008E13B8" w:rsidRDefault="008E13B8" w:rsidP="00E64086">
      <w:pPr>
        <w:pStyle w:val="Heading1"/>
        <w:rPr>
          <w:noProof/>
        </w:rPr>
      </w:pPr>
      <w:r>
        <w:rPr>
          <w:noProof/>
        </w:rPr>
        <w:lastRenderedPageBreak/>
        <w:t>Appendix</w:t>
      </w:r>
    </w:p>
    <w:p w14:paraId="5E09A21A" w14:textId="40AD086E" w:rsidR="00231DCB" w:rsidRDefault="00231DCB" w:rsidP="00231DCB">
      <w:pPr>
        <w:pStyle w:val="Heading3"/>
      </w:pPr>
      <w:bookmarkStart w:id="97" w:name="_Hlk27480850"/>
      <w:r>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97"/>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98" w:name="RANGE!C2"/>
            <w:r w:rsidRPr="00605ED2">
              <w:rPr>
                <w:rFonts w:ascii="Calibri" w:eastAsia="Times New Roman" w:hAnsi="Calibri" w:cs="Calibri"/>
                <w:color w:val="000000"/>
                <w:sz w:val="18"/>
                <w:szCs w:val="18"/>
              </w:rPr>
              <w:t xml:space="preserve">index from 1 to -1  of how northwest (1) or southeast (-1) a site faces </w:t>
            </w:r>
            <w:bookmarkEnd w:id="98"/>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99" w:name="RANGE!C3"/>
            <w:r w:rsidRPr="00605ED2">
              <w:rPr>
                <w:rFonts w:ascii="Calibri" w:eastAsia="Times New Roman" w:hAnsi="Calibri" w:cs="Calibri"/>
                <w:color w:val="000000"/>
                <w:sz w:val="18"/>
                <w:szCs w:val="18"/>
              </w:rPr>
              <w:t xml:space="preserve">index from 1 to -1  of how south (1) or north (-1) a site faces </w:t>
            </w:r>
            <w:bookmarkEnd w:id="99"/>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ungard, Colby" w:date="2020-01-24T15:05:00Z" w:initials="BC">
    <w:p w14:paraId="29D12C81" w14:textId="1AC638E9" w:rsidR="00B1558B" w:rsidRDefault="00B1558B">
      <w:pPr>
        <w:pStyle w:val="CommentText"/>
      </w:pPr>
      <w:r>
        <w:rPr>
          <w:rStyle w:val="CommentReference"/>
        </w:rPr>
        <w:annotationRef/>
      </w:r>
      <w:r>
        <w:t xml:space="preserve">I would find a few more sentences about each method helpful to understand what these are </w:t>
      </w:r>
      <w:proofErr w:type="gramStart"/>
      <w:r>
        <w:t>actually doing</w:t>
      </w:r>
      <w:proofErr w:type="gramEnd"/>
      <w:r>
        <w:t xml:space="preserve">. </w:t>
      </w:r>
    </w:p>
  </w:comment>
  <w:comment w:id="1" w:author="Brungard, Colby" w:date="2020-01-24T14:33:00Z" w:initials="BC">
    <w:p w14:paraId="23CA173B" w14:textId="1B24B8AC" w:rsidR="00B1558B" w:rsidRDefault="00B1558B">
      <w:pPr>
        <w:pStyle w:val="CommentText"/>
      </w:pPr>
      <w:r>
        <w:rPr>
          <w:rStyle w:val="CommentReference"/>
        </w:rPr>
        <w:annotationRef/>
      </w:r>
      <w:r>
        <w:t xml:space="preserve">I know that this is the simplest approach, but would modifying the default settings change the results? Maybe a few sentences indicating why it is okay to leave the defaults as they are.  </w:t>
      </w:r>
    </w:p>
  </w:comment>
  <w:comment w:id="2" w:author="Brungard, Colby" w:date="2020-01-24T14:44:00Z" w:initials="BC">
    <w:p w14:paraId="5569EDB1" w14:textId="471875F4" w:rsidR="00B1558B" w:rsidRDefault="00B1558B">
      <w:pPr>
        <w:pStyle w:val="CommentText"/>
      </w:pPr>
      <w:r>
        <w:rPr>
          <w:rStyle w:val="CommentReference"/>
        </w:rPr>
        <w:annotationRef/>
      </w:r>
      <w:r>
        <w:t>Hmmm</w:t>
      </w:r>
      <w:proofErr w:type="gramStart"/>
      <w:r>
        <w:t>….How</w:t>
      </w:r>
      <w:proofErr w:type="gramEnd"/>
      <w:r>
        <w:t xml:space="preserve"> would this physically work? Do parts of the landscape really change in sensitivity to confounders through time?... I would think that the same patch of ground (pixel) would retain the same sensitivity to a confounder from year to year (although perhaps not season to season). </w:t>
      </w:r>
    </w:p>
  </w:comment>
  <w:comment w:id="6" w:author="Brungard, Colby" w:date="2020-01-24T14:53:00Z" w:initials="BC">
    <w:p w14:paraId="39552C2A" w14:textId="08C8D7BD" w:rsidR="00B1558B" w:rsidRDefault="00B1558B">
      <w:pPr>
        <w:pStyle w:val="CommentText"/>
      </w:pPr>
      <w:r>
        <w:rPr>
          <w:rStyle w:val="CommentReference"/>
        </w:rPr>
        <w:annotationRef/>
      </w:r>
      <w:r>
        <w:t xml:space="preserve">Buffered in or out? </w:t>
      </w:r>
    </w:p>
  </w:comment>
  <w:comment w:id="7" w:author="Brungard, Colby" w:date="2020-01-24T14:54:00Z" w:initials="BC">
    <w:p w14:paraId="253C4D89" w14:textId="3188B95F" w:rsidR="00B1558B" w:rsidRDefault="00B1558B">
      <w:pPr>
        <w:pStyle w:val="CommentText"/>
      </w:pPr>
      <w:r>
        <w:rPr>
          <w:rStyle w:val="CommentReference"/>
        </w:rPr>
        <w:annotationRef/>
      </w:r>
      <w:r>
        <w:t xml:space="preserve">Fine sand texture class? Didn’t Travis predict % fine sand? Was this a % fine sand or was this a fine sand texture class? Textural classes are things like: loamy sand, silt loam, fine sandy loam. </w:t>
      </w:r>
    </w:p>
    <w:p w14:paraId="653C4222" w14:textId="2070D408" w:rsidR="00B1558B" w:rsidRDefault="00B1558B">
      <w:pPr>
        <w:pStyle w:val="CommentText"/>
      </w:pPr>
    </w:p>
    <w:p w14:paraId="2382F0C1" w14:textId="2111386E" w:rsidR="00B1558B" w:rsidRDefault="00B1558B">
      <w:pPr>
        <w:pStyle w:val="CommentText"/>
      </w:pPr>
      <w:r>
        <w:t xml:space="preserve">Wait, do you mean particle size class? There is no ‘fine sandy’ particle size class. </w:t>
      </w:r>
    </w:p>
  </w:comment>
  <w:comment w:id="12" w:author="Brungard, Colby" w:date="2020-01-24T14:59:00Z" w:initials="BC">
    <w:p w14:paraId="2DB6F246" w14:textId="448F92FB" w:rsidR="00B1558B" w:rsidRDefault="00B1558B">
      <w:pPr>
        <w:pStyle w:val="CommentText"/>
      </w:pPr>
      <w:r>
        <w:rPr>
          <w:rStyle w:val="CommentReference"/>
        </w:rPr>
        <w:annotationRef/>
      </w:r>
      <w:r>
        <w:t>This is somewhat confusing. Why narrow candidate pixels by salinity and fine sand first? Why not just include these in the similarity index? Speed? Could you not also justify narrowing candidate pixels for each topo-edaphic variable first? ... Maybe you should provide some reasoning for this choice.</w:t>
      </w:r>
    </w:p>
  </w:comment>
  <w:comment w:id="13" w:author="Brungard, Colby" w:date="2020-01-24T14:58:00Z" w:initials="BC">
    <w:p w14:paraId="44ADE177" w14:textId="758ADEB3" w:rsidR="00B1558B" w:rsidRDefault="00B1558B">
      <w:pPr>
        <w:pStyle w:val="CommentText"/>
      </w:pPr>
      <w:r>
        <w:rPr>
          <w:rStyle w:val="CommentReference"/>
        </w:rPr>
        <w:annotationRef/>
      </w:r>
      <w:r>
        <w:t xml:space="preserve">Is this when the clearing actually ended? This looks like a big area and I’m assuming that they didn’t do it all in one day? </w:t>
      </w:r>
    </w:p>
  </w:comment>
  <w:comment w:id="21" w:author="Brungard, Colby" w:date="2020-01-24T15:57:00Z" w:initials="BC">
    <w:p w14:paraId="27F771A1" w14:textId="237FEBAA" w:rsidR="00B1558B" w:rsidRDefault="00B1558B">
      <w:pPr>
        <w:pStyle w:val="CommentText"/>
      </w:pPr>
      <w:r>
        <w:rPr>
          <w:rStyle w:val="CommentReference"/>
        </w:rPr>
        <w:annotationRef/>
      </w:r>
      <w:r>
        <w:t xml:space="preserve">See my comments on the figure, but I still don’t get why </w:t>
      </w:r>
      <w:proofErr w:type="spellStart"/>
      <w:r>
        <w:t>CasualImpact</w:t>
      </w:r>
      <w:proofErr w:type="spellEnd"/>
      <w:r>
        <w:t xml:space="preserve"> should outperform a baseline if all of the controls are mismatched and should have a different response.</w:t>
      </w:r>
    </w:p>
  </w:comment>
  <w:comment w:id="22" w:author="Brungard, Colby" w:date="2020-01-24T16:02:00Z" w:initials="BC">
    <w:p w14:paraId="2800B96C" w14:textId="66812C45" w:rsidR="00B1558B" w:rsidRDefault="00B1558B">
      <w:pPr>
        <w:pStyle w:val="CommentText"/>
      </w:pPr>
      <w:r>
        <w:rPr>
          <w:rStyle w:val="CommentReference"/>
        </w:rPr>
        <w:annotationRef/>
      </w:r>
      <w:r>
        <w:t>Should this be the standard deviation or should it be the average random noise?</w:t>
      </w:r>
    </w:p>
  </w:comment>
  <w:comment w:id="24" w:author="Brungard, Colby" w:date="2020-01-24T16:08:00Z" w:initials="BC">
    <w:p w14:paraId="70245BA8" w14:textId="49A96743" w:rsidR="00B1558B" w:rsidRDefault="00B1558B">
      <w:pPr>
        <w:pStyle w:val="CommentText"/>
      </w:pPr>
      <w:r>
        <w:rPr>
          <w:rStyle w:val="CommentReference"/>
        </w:rPr>
        <w:annotationRef/>
      </w:r>
      <w:r>
        <w:t xml:space="preserve">How do we get specificity from this figure? </w:t>
      </w:r>
    </w:p>
  </w:comment>
  <w:comment w:id="27" w:author="Brungard, Colby" w:date="2020-01-24T16:13:00Z" w:initials="BC">
    <w:p w14:paraId="4DA1592F" w14:textId="1CB79EA3" w:rsidR="00B1558B" w:rsidRDefault="00B1558B">
      <w:pPr>
        <w:pStyle w:val="CommentText"/>
      </w:pPr>
      <w:r>
        <w:rPr>
          <w:rStyle w:val="CommentReference"/>
        </w:rPr>
        <w:annotationRef/>
      </w:r>
      <w:r>
        <w:t xml:space="preserve">This is called brush clearing, but they were clearing mostly trees. I don’t know if this is standard terminology or not. </w:t>
      </w:r>
    </w:p>
  </w:comment>
  <w:comment w:id="28" w:author="Brungard, Colby" w:date="2020-01-24T16:14:00Z" w:initials="BC">
    <w:p w14:paraId="286DFDBF" w14:textId="772BE299" w:rsidR="00B1558B" w:rsidRDefault="00B1558B">
      <w:pPr>
        <w:pStyle w:val="CommentText"/>
      </w:pPr>
      <w:r>
        <w:rPr>
          <w:rStyle w:val="CommentReference"/>
        </w:rPr>
        <w:annotationRef/>
      </w:r>
      <w:r>
        <w:rPr>
          <w:rStyle w:val="CommentReference"/>
        </w:rPr>
        <w:t xml:space="preserve">Does this panel show raw SATVI scores? </w:t>
      </w:r>
    </w:p>
  </w:comment>
  <w:comment w:id="29" w:author="Brungard, Colby" w:date="2020-01-24T16:15:00Z" w:initials="BC">
    <w:p w14:paraId="2CC44862" w14:textId="3113BEEC" w:rsidR="00B1558B" w:rsidRDefault="00B1558B">
      <w:pPr>
        <w:pStyle w:val="CommentText"/>
      </w:pPr>
      <w:r>
        <w:rPr>
          <w:rStyle w:val="CommentReference"/>
        </w:rPr>
        <w:annotationRef/>
      </w:r>
      <w:r>
        <w:t xml:space="preserve">Without knowing anything about the area, I would suggest that this is due to soil depth? See comments on figure. </w:t>
      </w:r>
    </w:p>
  </w:comment>
  <w:comment w:id="30" w:author="Brungard, Colby" w:date="2020-01-24T16:35:00Z" w:initials="BC">
    <w:p w14:paraId="68371848" w14:textId="6B0EC76A" w:rsidR="00B1558B" w:rsidRDefault="00B1558B">
      <w:pPr>
        <w:pStyle w:val="CommentText"/>
      </w:pPr>
      <w:r>
        <w:rPr>
          <w:rStyle w:val="CommentReference"/>
        </w:rPr>
        <w:annotationRef/>
      </w:r>
      <w:r>
        <w:t xml:space="preserve">Are raw SATVI values the </w:t>
      </w:r>
      <w:proofErr w:type="spellStart"/>
      <w:r>
        <w:t>bfast</w:t>
      </w:r>
      <w:proofErr w:type="spellEnd"/>
      <w:r>
        <w:t xml:space="preserve">? </w:t>
      </w:r>
    </w:p>
  </w:comment>
  <w:comment w:id="31" w:author="Brungard, Colby" w:date="2020-01-24T16:37:00Z" w:initials="BC">
    <w:p w14:paraId="63052F9C" w14:textId="15D93566" w:rsidR="00B1558B" w:rsidRDefault="00B1558B">
      <w:pPr>
        <w:pStyle w:val="CommentText"/>
      </w:pPr>
      <w:r>
        <w:rPr>
          <w:rStyle w:val="CommentReference"/>
        </w:rPr>
        <w:annotationRef/>
      </w:r>
      <w:r>
        <w:t xml:space="preserve">This is a very clear sentence and maybe worth introducing in the simulation section. </w:t>
      </w:r>
    </w:p>
  </w:comment>
  <w:comment w:id="32" w:author="Brungard, Colby" w:date="2020-01-24T16:39:00Z" w:initials="BC">
    <w:p w14:paraId="397384AE" w14:textId="1626AF3A" w:rsidR="00B1558B" w:rsidRDefault="00B1558B">
      <w:pPr>
        <w:pStyle w:val="CommentText"/>
      </w:pPr>
      <w:r>
        <w:rPr>
          <w:rStyle w:val="CommentReference"/>
        </w:rPr>
        <w:annotationRef/>
      </w:r>
      <w:r>
        <w:t xml:space="preserve">Any thoughts on the best way this is to be done? Does ART do this well? If not, could you suggest something else? </w:t>
      </w:r>
    </w:p>
  </w:comment>
  <w:comment w:id="38" w:author="Brungard, Colby" w:date="2020-01-24T16:43:00Z" w:initials="BC">
    <w:p w14:paraId="2A999D90" w14:textId="2B2280BF" w:rsidR="00B1558B" w:rsidRDefault="00B1558B">
      <w:pPr>
        <w:pStyle w:val="CommentText"/>
      </w:pPr>
      <w:r>
        <w:rPr>
          <w:rStyle w:val="CommentReference"/>
        </w:rPr>
        <w:annotationRef/>
      </w:r>
      <w:r>
        <w:t>As you have synthetic data, it might be interesting to do a side test, for yourself, to see how these affect the values. If they do, then maybe accepting the default values is itself confounding…</w:t>
      </w:r>
    </w:p>
    <w:p w14:paraId="65B1E5AB" w14:textId="6BAD9698" w:rsidR="00B1558B" w:rsidRDefault="00B1558B">
      <w:pPr>
        <w:pStyle w:val="CommentText"/>
      </w:pPr>
    </w:p>
    <w:p w14:paraId="7D77383B" w14:textId="2712751C" w:rsidR="00B1558B" w:rsidRDefault="00B1558B">
      <w:pPr>
        <w:pStyle w:val="CommentText"/>
      </w:pPr>
      <w:r>
        <w:t xml:space="preserve">Also, including these </w:t>
      </w:r>
      <w:proofErr w:type="spellStart"/>
      <w:r>
        <w:t>sentances</w:t>
      </w:r>
      <w:proofErr w:type="spellEnd"/>
      <w:r>
        <w:t xml:space="preserve"> in a brief description of each method would be helpful for the reader to understand the methods, because until this point I really had no idea of the form of </w:t>
      </w:r>
      <w:proofErr w:type="spellStart"/>
      <w:r>
        <w:t>gsynth</w:t>
      </w:r>
      <w:proofErr w:type="spellEnd"/>
      <w:r>
        <w:t xml:space="preserve"> or </w:t>
      </w:r>
      <w:proofErr w:type="spellStart"/>
      <w:r>
        <w:t>CasualImpacts</w:t>
      </w:r>
      <w:proofErr w:type="spellEnd"/>
      <w:r>
        <w:t xml:space="preserve"> models. </w:t>
      </w:r>
    </w:p>
  </w:comment>
  <w:comment w:id="39" w:author="TWNauman" w:date="2020-01-06T11:19:00Z" w:initials="TWN">
    <w:p w14:paraId="0928D0C2" w14:textId="77777777" w:rsidR="00B1558B" w:rsidRDefault="00B1558B">
      <w:pPr>
        <w:pStyle w:val="CommentText"/>
      </w:pPr>
      <w:r>
        <w:rPr>
          <w:rStyle w:val="CommentReference"/>
        </w:rPr>
        <w:annotationRef/>
      </w:r>
      <w:r>
        <w:t>Is there validation metrics given for the time-regression models?</w:t>
      </w:r>
    </w:p>
  </w:comment>
  <w:comment w:id="40" w:author="Steve Fick" w:date="2020-01-10T19:05:00Z" w:initials="SEF">
    <w:p w14:paraId="0C7DE492" w14:textId="41C76F01" w:rsidR="00B1558B" w:rsidRDefault="00B1558B">
      <w:pPr>
        <w:pStyle w:val="CommentText"/>
      </w:pPr>
      <w:r>
        <w:rPr>
          <w:rStyle w:val="CommentReference"/>
        </w:rPr>
        <w:annotationRef/>
      </w:r>
      <w:r>
        <w:t>Good question -- TBD</w:t>
      </w:r>
    </w:p>
  </w:comment>
  <w:comment w:id="50" w:author="Brungard, Colby" w:date="2020-01-24T16:50:00Z" w:initials="BC">
    <w:p w14:paraId="0E213301" w14:textId="46E3E464" w:rsidR="00B1558B" w:rsidRDefault="00B1558B">
      <w:pPr>
        <w:pStyle w:val="CommentText"/>
      </w:pPr>
      <w:r>
        <w:rPr>
          <w:rStyle w:val="CommentReference"/>
        </w:rPr>
        <w:annotationRef/>
      </w:r>
      <w:r>
        <w:t xml:space="preserve">Or tell us something about how ecological sites respond to disturbance? </w:t>
      </w:r>
    </w:p>
  </w:comment>
  <w:comment w:id="51" w:author="Brungard, Colby" w:date="2020-01-24T16:50:00Z" w:initials="BC">
    <w:p w14:paraId="40626BE8" w14:textId="62CD1196" w:rsidR="00B1558B" w:rsidRDefault="00B1558B">
      <w:pPr>
        <w:pStyle w:val="CommentText"/>
      </w:pPr>
      <w:r>
        <w:rPr>
          <w:rStyle w:val="CommentReference"/>
        </w:rPr>
        <w:annotationRef/>
      </w:r>
      <w:r>
        <w:t xml:space="preserve">Ecological site? </w:t>
      </w:r>
    </w:p>
  </w:comment>
  <w:comment w:id="52" w:author="Brungard, Colby" w:date="2020-01-24T16:51:00Z" w:initials="BC">
    <w:p w14:paraId="1CAB8874" w14:textId="5DEC2316" w:rsidR="00B1558B" w:rsidRDefault="00B1558B">
      <w:pPr>
        <w:pStyle w:val="CommentText"/>
      </w:pPr>
      <w:r>
        <w:rPr>
          <w:rStyle w:val="CommentReference"/>
        </w:rPr>
        <w:annotationRef/>
      </w:r>
      <w:r>
        <w:t xml:space="preserve">Didn’t use you SATVI for the case study? </w:t>
      </w:r>
    </w:p>
  </w:comment>
  <w:comment w:id="55" w:author="Brungard, Colby" w:date="2020-01-24T16:52:00Z" w:initials="BC">
    <w:p w14:paraId="1FFE7401" w14:textId="0733D64E" w:rsidR="00B1558B" w:rsidRDefault="00B1558B">
      <w:pPr>
        <w:pStyle w:val="CommentText"/>
      </w:pPr>
      <w:r>
        <w:rPr>
          <w:rStyle w:val="CommentReference"/>
        </w:rPr>
        <w:annotationRef/>
      </w:r>
      <w:r>
        <w:t xml:space="preserve">Can you give one or two examples? </w:t>
      </w:r>
    </w:p>
  </w:comment>
  <w:comment w:id="56" w:author="Brungard, Colby" w:date="2020-01-24T16:54:00Z" w:initials="BC">
    <w:p w14:paraId="645D5E27" w14:textId="669898DB" w:rsidR="00B1558B" w:rsidRDefault="00B1558B">
      <w:pPr>
        <w:pStyle w:val="CommentText"/>
      </w:pPr>
      <w:r>
        <w:rPr>
          <w:rStyle w:val="CommentReference"/>
        </w:rPr>
        <w:annotationRef/>
      </w:r>
      <w:r>
        <w:t xml:space="preserve">I’m getting a bit lost in all of the control and synthetic control references. Specifically, ART choses reference locations that can be thought of ‘synthetic controls’, but you are calling the </w:t>
      </w:r>
      <w:proofErr w:type="spellStart"/>
      <w:r>
        <w:t>gsynth</w:t>
      </w:r>
      <w:proofErr w:type="spellEnd"/>
      <w:r>
        <w:t xml:space="preserve"> and </w:t>
      </w:r>
      <w:proofErr w:type="spellStart"/>
      <w:r>
        <w:t>CasualImpact</w:t>
      </w:r>
      <w:proofErr w:type="spellEnd"/>
      <w:r>
        <w:t xml:space="preserve"> methods ‘synthetic control’ methods. Here you are saying that synthetic control methods can give a no-action alternative. </w:t>
      </w:r>
    </w:p>
  </w:comment>
  <w:comment w:id="57" w:author="Brungard, Colby" w:date="2020-01-24T17:01:00Z" w:initials="BC">
    <w:p w14:paraId="6527C5C9" w14:textId="0A20A111" w:rsidR="00B1558B" w:rsidRDefault="00B1558B">
      <w:pPr>
        <w:pStyle w:val="CommentText"/>
      </w:pPr>
      <w:r>
        <w:rPr>
          <w:rStyle w:val="CommentReference"/>
        </w:rPr>
        <w:annotationRef/>
      </w:r>
      <w:r>
        <w:t xml:space="preserve">Can you give an example? I’ve discovered, much to my chagrin, that data means many different things to different people. </w:t>
      </w:r>
    </w:p>
  </w:comment>
  <w:comment w:id="60" w:author="Brungard, Colby" w:date="2020-01-24T14:17:00Z" w:initials="BC">
    <w:p w14:paraId="4BCA6FE1" w14:textId="39CFA43C" w:rsidR="00B1558B" w:rsidRDefault="00B1558B">
      <w:pPr>
        <w:pStyle w:val="CommentText"/>
      </w:pPr>
      <w:r>
        <w:rPr>
          <w:rStyle w:val="CommentReference"/>
        </w:rPr>
        <w:annotationRef/>
      </w:r>
      <w:r>
        <w:t xml:space="preserve">Is there a ‘conclusions’ section for the journal you are aiming at? </w:t>
      </w:r>
    </w:p>
  </w:comment>
  <w:comment w:id="61" w:author="Brungard, Colby" w:date="2020-01-24T15:04:00Z" w:initials="BC">
    <w:p w14:paraId="74416903" w14:textId="27F8CC29" w:rsidR="00B1558B" w:rsidRDefault="00B1558B">
      <w:pPr>
        <w:pStyle w:val="CommentText"/>
      </w:pPr>
      <w:r>
        <w:rPr>
          <w:rStyle w:val="CommentReference"/>
        </w:rPr>
        <w:annotationRef/>
      </w:r>
      <w:r>
        <w:t xml:space="preserve">Probably should define </w:t>
      </w:r>
      <w:proofErr w:type="spellStart"/>
      <w:r>
        <w:t>Yit</w:t>
      </w:r>
      <w:proofErr w:type="spellEnd"/>
      <w:r>
        <w:t xml:space="preserve">, etc. </w:t>
      </w:r>
    </w:p>
  </w:comment>
  <w:comment w:id="62" w:author="Brungard, Colby" w:date="2020-01-24T15:36:00Z" w:initials="BC">
    <w:p w14:paraId="04023D0B" w14:textId="643A5828" w:rsidR="00B1558B" w:rsidRDefault="00B1558B">
      <w:pPr>
        <w:pStyle w:val="CommentText"/>
      </w:pPr>
      <w:r>
        <w:rPr>
          <w:rStyle w:val="CommentReference"/>
        </w:rPr>
        <w:annotationRef/>
      </w:r>
      <w:r>
        <w:t xml:space="preserve">I apologize for my ignorance, but I got rather lost in your discussion of simulated data and confounders. This figure really makes everything clear and I think that it would be useful to specifically reference every confounder to the panels of this figure. </w:t>
      </w:r>
    </w:p>
  </w:comment>
  <w:comment w:id="66" w:author="Brungard, Colby" w:date="2020-01-24T15:40:00Z" w:initials="BC">
    <w:p w14:paraId="0E36BF00" w14:textId="3802D007" w:rsidR="00B1558B" w:rsidRDefault="00B1558B">
      <w:pPr>
        <w:pStyle w:val="CommentText"/>
      </w:pPr>
      <w:r>
        <w:rPr>
          <w:rStyle w:val="CommentReference"/>
        </w:rPr>
        <w:annotationRef/>
      </w:r>
      <w:r>
        <w:t xml:space="preserve">Point in time? Point on the graph? </w:t>
      </w:r>
    </w:p>
  </w:comment>
  <w:comment w:id="67" w:author="Brungard, Colby" w:date="2020-01-24T15:40:00Z" w:initials="BC">
    <w:p w14:paraId="2B0F26A7" w14:textId="064C41C6" w:rsidR="00B1558B" w:rsidRDefault="00B1558B">
      <w:pPr>
        <w:pStyle w:val="CommentText"/>
      </w:pPr>
      <w:r>
        <w:rPr>
          <w:rStyle w:val="CommentReference"/>
        </w:rPr>
        <w:annotationRef/>
      </w:r>
      <w:r>
        <w:t xml:space="preserve">Which run? One of the million or so that you ran? </w:t>
      </w:r>
    </w:p>
  </w:comment>
  <w:comment w:id="68" w:author="Brungard, Colby" w:date="2020-01-24T15:41:00Z" w:initials="BC">
    <w:p w14:paraId="04A17155" w14:textId="28A72DC9" w:rsidR="00B1558B" w:rsidRDefault="00B1558B">
      <w:pPr>
        <w:pStyle w:val="CommentText"/>
      </w:pPr>
      <w:r>
        <w:rPr>
          <w:rStyle w:val="CommentReference"/>
        </w:rPr>
        <w:annotationRef/>
      </w:r>
      <w:r>
        <w:t xml:space="preserve">What type of controls? Should this be synthetic controls? </w:t>
      </w:r>
    </w:p>
  </w:comment>
  <w:comment w:id="73" w:author="Brungard, Colby" w:date="2020-01-24T15:43:00Z" w:initials="BC">
    <w:p w14:paraId="6C019117" w14:textId="615A0A4D" w:rsidR="00B1558B" w:rsidRDefault="00B1558B">
      <w:pPr>
        <w:pStyle w:val="CommentText"/>
      </w:pPr>
      <w:r>
        <w:rPr>
          <w:rStyle w:val="CommentReference"/>
        </w:rPr>
        <w:annotationRef/>
      </w:r>
      <w:r>
        <w:t>I usually think of signal to noise ratio as a true ratio falling between [0,</w:t>
      </w:r>
      <w:proofErr w:type="gramStart"/>
      <w:r>
        <w:t>1]…</w:t>
      </w:r>
      <w:proofErr w:type="gramEnd"/>
    </w:p>
    <w:p w14:paraId="564A2654" w14:textId="39C9BB87" w:rsidR="00B1558B" w:rsidRDefault="00B1558B">
      <w:pPr>
        <w:pStyle w:val="CommentText"/>
      </w:pPr>
    </w:p>
    <w:p w14:paraId="0B2BEE02" w14:textId="796C2AFC" w:rsidR="00B1558B" w:rsidRDefault="00B1558B">
      <w:pPr>
        <w:pStyle w:val="CommentText"/>
      </w:pPr>
      <w:r>
        <w:t xml:space="preserve">Also, the bottom row, I don’t really get how this works, how does </w:t>
      </w:r>
      <w:proofErr w:type="spellStart"/>
      <w:r>
        <w:t>CausualImpact</w:t>
      </w:r>
      <w:proofErr w:type="spellEnd"/>
      <w:r>
        <w:t xml:space="preserve"> get better than </w:t>
      </w:r>
      <w:proofErr w:type="spellStart"/>
      <w:r>
        <w:t>bfast</w:t>
      </w:r>
      <w:proofErr w:type="spellEnd"/>
      <w:r>
        <w:t xml:space="preserve"> if the number of controls is 50 because in this row all of the controls don’t match, so the number of controls, since they are wrong (meaning the wrong landcover type I think), should make the error get higher with more controls. Right? I guess I don’t understand </w:t>
      </w:r>
      <w:proofErr w:type="spellStart"/>
      <w:r>
        <w:t>CausualImpact</w:t>
      </w:r>
      <w:proofErr w:type="spellEnd"/>
      <w:r>
        <w:t xml:space="preserve">. Actually, I know I don’t understand it </w:t>
      </w:r>
      <w:r>
        <w:sym w:font="Wingdings" w:char="F04A"/>
      </w:r>
      <w:r>
        <w:t xml:space="preserve">. </w:t>
      </w:r>
    </w:p>
    <w:p w14:paraId="45B9F291" w14:textId="4A45D3C4" w:rsidR="00B1558B" w:rsidRDefault="00B1558B">
      <w:pPr>
        <w:pStyle w:val="CommentText"/>
      </w:pPr>
    </w:p>
  </w:comment>
  <w:comment w:id="83" w:author="Brungard, Colby" w:date="2020-01-24T16:05:00Z" w:initials="BC">
    <w:p w14:paraId="491440AD" w14:textId="22AC14C3" w:rsidR="00B1558B" w:rsidRDefault="00B1558B">
      <w:pPr>
        <w:pStyle w:val="CommentText"/>
      </w:pPr>
      <w:r>
        <w:rPr>
          <w:rStyle w:val="CommentReference"/>
        </w:rPr>
        <w:annotationRef/>
      </w:r>
      <w:r>
        <w:t>Total?</w:t>
      </w:r>
    </w:p>
  </w:comment>
  <w:comment w:id="86" w:author="Brungard, Colby" w:date="2020-01-24T16:10:00Z" w:initials="BC">
    <w:p w14:paraId="7F309A32" w14:textId="1A6C5B75" w:rsidR="00B1558B" w:rsidRDefault="00B1558B">
      <w:pPr>
        <w:pStyle w:val="CommentText"/>
      </w:pPr>
      <w:r>
        <w:rPr>
          <w:rStyle w:val="CommentReference"/>
        </w:rPr>
        <w:annotationRef/>
      </w:r>
      <w:r>
        <w:t xml:space="preserve">I don’t understand the y axis. If the confidence excludes 0, do we infer that the effects were significant? </w:t>
      </w:r>
    </w:p>
    <w:p w14:paraId="49FD68F3" w14:textId="6D418210" w:rsidR="00B1558B" w:rsidRDefault="00B1558B">
      <w:pPr>
        <w:pStyle w:val="CommentText"/>
      </w:pPr>
      <w:r>
        <w:t xml:space="preserve"> </w:t>
      </w:r>
    </w:p>
    <w:p w14:paraId="05279A2D" w14:textId="6A84705B" w:rsidR="00B1558B" w:rsidRDefault="00B1558B">
      <w:pPr>
        <w:pStyle w:val="CommentText"/>
      </w:pPr>
      <w:r>
        <w:t xml:space="preserve">Please excuse my ignorance, I’ve never seen this kind of plot before. </w:t>
      </w:r>
    </w:p>
  </w:comment>
  <w:comment w:id="87" w:author="Brungard, Colby" w:date="2020-01-24T15:13:00Z" w:initials="BC">
    <w:p w14:paraId="0E1E58A3" w14:textId="2F7ABCEA" w:rsidR="00B1558B" w:rsidRDefault="00B1558B">
      <w:pPr>
        <w:pStyle w:val="CommentText"/>
      </w:pPr>
      <w:r>
        <w:rPr>
          <w:rStyle w:val="CommentReference"/>
        </w:rPr>
        <w:annotationRef/>
      </w:r>
      <w:r>
        <w:t xml:space="preserve">Panel G is duplicated in the text </w:t>
      </w:r>
    </w:p>
  </w:comment>
  <w:comment w:id="88" w:author="Brungard, Colby" w:date="2020-01-24T15:10:00Z" w:initials="BC">
    <w:p w14:paraId="1A365D6F" w14:textId="2E453DCD" w:rsidR="00B1558B" w:rsidRDefault="00B1558B">
      <w:pPr>
        <w:pStyle w:val="CommentText"/>
      </w:pPr>
      <w:r>
        <w:rPr>
          <w:rStyle w:val="CommentReference"/>
        </w:rPr>
        <w:annotationRef/>
      </w:r>
      <w:r>
        <w:t xml:space="preserve">In your webinar this week you noted that there </w:t>
      </w:r>
      <w:proofErr w:type="gramStart"/>
      <w:r>
        <w:t>was</w:t>
      </w:r>
      <w:proofErr w:type="gramEnd"/>
      <w:r>
        <w:t xml:space="preserve"> interesting within-treatment patterns. Based only on looking at these small images, I would say that the blue colored areas in panel D, treatment B are slightly deeper soils (still probably shallow to moderately deep), whereas the redder pixels are probably related to very shallow soils. I say this because it looks like I can see the white sandstone sticking out of the ground in the redder areas. </w:t>
      </w:r>
    </w:p>
  </w:comment>
  <w:comment w:id="90" w:author="Brungard, Colby" w:date="2020-01-24T16:25:00Z" w:initials="BC">
    <w:p w14:paraId="36DCCC23" w14:textId="77777777" w:rsidR="00B1558B" w:rsidRDefault="00B1558B">
      <w:pPr>
        <w:pStyle w:val="CommentText"/>
      </w:pPr>
      <w:r>
        <w:rPr>
          <w:rStyle w:val="CommentReference"/>
        </w:rPr>
        <w:annotationRef/>
      </w:r>
      <w:r>
        <w:t xml:space="preserve">SATVI is only estimating total vegetation cover so are these fair comparisons? It looks like </w:t>
      </w:r>
      <w:proofErr w:type="spellStart"/>
      <w:r>
        <w:t>DiD</w:t>
      </w:r>
      <w:proofErr w:type="spellEnd"/>
      <w:r>
        <w:t xml:space="preserve"> is compared against Change in herbaceous cover, but this is not what I think that you are trying to show. I suggest reformatting this to two panels with the different methods grouped (maybe 2x2 matrix) distinct from the LPI graphs. Or, is there a way to get the LPI data to more closely match what SATVI is trying to measure? This might remove some nuance… </w:t>
      </w:r>
    </w:p>
    <w:p w14:paraId="7459C533" w14:textId="77777777" w:rsidR="00B1558B" w:rsidRDefault="00B1558B">
      <w:pPr>
        <w:pStyle w:val="CommentText"/>
      </w:pPr>
    </w:p>
    <w:p w14:paraId="7BFDA066" w14:textId="7C9A6049" w:rsidR="00B1558B" w:rsidRDefault="00B1558B">
      <w:pPr>
        <w:pStyle w:val="CommentText"/>
      </w:pPr>
      <w:r>
        <w:t xml:space="preserve">A legend noting the colors in the density plots would also be helpful. </w:t>
      </w:r>
    </w:p>
  </w:comment>
  <w:comment w:id="91" w:author="Brungard, Colby" w:date="2020-01-24T16:32:00Z" w:initials="BC">
    <w:p w14:paraId="1A754ABA" w14:textId="401E3662" w:rsidR="00B1558B" w:rsidRDefault="00B1558B">
      <w:pPr>
        <w:pStyle w:val="CommentText"/>
      </w:pPr>
      <w:r>
        <w:rPr>
          <w:rStyle w:val="CommentReference"/>
        </w:rPr>
        <w:annotationRef/>
      </w:r>
      <w:proofErr w:type="spellStart"/>
      <w:r>
        <w:t>Capitilize</w:t>
      </w:r>
      <w:proofErr w:type="spellEnd"/>
      <w:r>
        <w:t xml:space="preserve"> SATVI on y-axis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D12C81" w15:done="0"/>
  <w15:commentEx w15:paraId="23CA173B" w15:done="0"/>
  <w15:commentEx w15:paraId="5569EDB1" w15:done="0"/>
  <w15:commentEx w15:paraId="39552C2A" w15:done="0"/>
  <w15:commentEx w15:paraId="2382F0C1" w15:done="0"/>
  <w15:commentEx w15:paraId="2DB6F246" w15:done="0"/>
  <w15:commentEx w15:paraId="44ADE177" w15:done="0"/>
  <w15:commentEx w15:paraId="27F771A1" w15:done="0"/>
  <w15:commentEx w15:paraId="2800B96C" w15:done="0"/>
  <w15:commentEx w15:paraId="70245BA8" w15:done="0"/>
  <w15:commentEx w15:paraId="4DA1592F" w15:done="0"/>
  <w15:commentEx w15:paraId="286DFDBF" w15:done="0"/>
  <w15:commentEx w15:paraId="2CC44862" w15:done="0"/>
  <w15:commentEx w15:paraId="68371848" w15:done="0"/>
  <w15:commentEx w15:paraId="63052F9C" w15:done="0"/>
  <w15:commentEx w15:paraId="397384AE" w15:done="0"/>
  <w15:commentEx w15:paraId="7D77383B" w15:done="0"/>
  <w15:commentEx w15:paraId="0928D0C2" w15:done="0"/>
  <w15:commentEx w15:paraId="0C7DE492" w15:paraIdParent="0928D0C2" w15:done="0"/>
  <w15:commentEx w15:paraId="0E213301" w15:done="0"/>
  <w15:commentEx w15:paraId="40626BE8" w15:done="0"/>
  <w15:commentEx w15:paraId="1CAB8874" w15:done="0"/>
  <w15:commentEx w15:paraId="1FFE7401" w15:done="0"/>
  <w15:commentEx w15:paraId="645D5E27" w15:done="0"/>
  <w15:commentEx w15:paraId="6527C5C9" w15:done="0"/>
  <w15:commentEx w15:paraId="4BCA6FE1" w15:done="0"/>
  <w15:commentEx w15:paraId="74416903" w15:done="0"/>
  <w15:commentEx w15:paraId="04023D0B" w15:done="0"/>
  <w15:commentEx w15:paraId="0E36BF00" w15:done="0"/>
  <w15:commentEx w15:paraId="2B0F26A7" w15:done="0"/>
  <w15:commentEx w15:paraId="04A17155" w15:done="0"/>
  <w15:commentEx w15:paraId="45B9F291" w15:done="0"/>
  <w15:commentEx w15:paraId="491440AD" w15:done="0"/>
  <w15:commentEx w15:paraId="05279A2D" w15:done="0"/>
  <w15:commentEx w15:paraId="0E1E58A3" w15:done="0"/>
  <w15:commentEx w15:paraId="1A365D6F" w15:done="0"/>
  <w15:commentEx w15:paraId="7BFDA066" w15:done="0"/>
  <w15:commentEx w15:paraId="1A754A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D12C81" w16cid:durableId="21E26E8C"/>
  <w16cid:commentId w16cid:paraId="23CA173B" w16cid:durableId="21E26E8D"/>
  <w16cid:commentId w16cid:paraId="5569EDB1" w16cid:durableId="21E26E91"/>
  <w16cid:commentId w16cid:paraId="39552C2A" w16cid:durableId="21E26E92"/>
  <w16cid:commentId w16cid:paraId="2382F0C1" w16cid:durableId="21E26E93"/>
  <w16cid:commentId w16cid:paraId="2DB6F246" w16cid:durableId="21E26E94"/>
  <w16cid:commentId w16cid:paraId="44ADE177" w16cid:durableId="21E26E95"/>
  <w16cid:commentId w16cid:paraId="27F771A1" w16cid:durableId="21E26E96"/>
  <w16cid:commentId w16cid:paraId="2800B96C" w16cid:durableId="21E26E97"/>
  <w16cid:commentId w16cid:paraId="70245BA8" w16cid:durableId="21E26E98"/>
  <w16cid:commentId w16cid:paraId="4DA1592F" w16cid:durableId="21E26E99"/>
  <w16cid:commentId w16cid:paraId="286DFDBF" w16cid:durableId="21E26E9A"/>
  <w16cid:commentId w16cid:paraId="2CC44862" w16cid:durableId="21E26E9B"/>
  <w16cid:commentId w16cid:paraId="68371848" w16cid:durableId="21E26E9C"/>
  <w16cid:commentId w16cid:paraId="63052F9C" w16cid:durableId="21E26E9D"/>
  <w16cid:commentId w16cid:paraId="397384AE" w16cid:durableId="21E26E9E"/>
  <w16cid:commentId w16cid:paraId="7D77383B" w16cid:durableId="21E26E9F"/>
  <w16cid:commentId w16cid:paraId="0928D0C2" w16cid:durableId="21E26EA0"/>
  <w16cid:commentId w16cid:paraId="0C7DE492" w16cid:durableId="21E26EA1"/>
  <w16cid:commentId w16cid:paraId="0E213301" w16cid:durableId="21E26EA2"/>
  <w16cid:commentId w16cid:paraId="40626BE8" w16cid:durableId="21E26EA3"/>
  <w16cid:commentId w16cid:paraId="1CAB8874" w16cid:durableId="21E26EA4"/>
  <w16cid:commentId w16cid:paraId="1FFE7401" w16cid:durableId="21E26EA5"/>
  <w16cid:commentId w16cid:paraId="645D5E27" w16cid:durableId="21E26EA6"/>
  <w16cid:commentId w16cid:paraId="6527C5C9" w16cid:durableId="21E26EA7"/>
  <w16cid:commentId w16cid:paraId="4BCA6FE1" w16cid:durableId="21E26EA8"/>
  <w16cid:commentId w16cid:paraId="74416903" w16cid:durableId="21E26EA9"/>
  <w16cid:commentId w16cid:paraId="04023D0B" w16cid:durableId="21E26EAA"/>
  <w16cid:commentId w16cid:paraId="0E36BF00" w16cid:durableId="21E26EAB"/>
  <w16cid:commentId w16cid:paraId="2B0F26A7" w16cid:durableId="21E26EAC"/>
  <w16cid:commentId w16cid:paraId="04A17155" w16cid:durableId="21E26EAD"/>
  <w16cid:commentId w16cid:paraId="45B9F291" w16cid:durableId="21E26EAE"/>
  <w16cid:commentId w16cid:paraId="491440AD" w16cid:durableId="21E26EAF"/>
  <w16cid:commentId w16cid:paraId="05279A2D" w16cid:durableId="21E26EB0"/>
  <w16cid:commentId w16cid:paraId="0E1E58A3" w16cid:durableId="21E26EB1"/>
  <w16cid:commentId w16cid:paraId="1A365D6F" w16cid:durableId="21E26EB2"/>
  <w16cid:commentId w16cid:paraId="7BFDA066" w16cid:durableId="21E26EB3"/>
  <w16cid:commentId w16cid:paraId="1A754ABA" w16cid:durableId="21E26EB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ungard, Colby">
    <w15:presenceInfo w15:providerId="AD" w15:userId="S-1-5-21-1220945662-1614895754-1801674531-20120"/>
  </w15:person>
  <w15:person w15:author="TWNauman">
    <w15:presenceInfo w15:providerId="None" w15:userId="TWNauman"/>
  </w15:person>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79E6"/>
    <w:rsid w:val="00023236"/>
    <w:rsid w:val="00023AA1"/>
    <w:rsid w:val="000509A2"/>
    <w:rsid w:val="00053523"/>
    <w:rsid w:val="00053C02"/>
    <w:rsid w:val="0005777D"/>
    <w:rsid w:val="00061741"/>
    <w:rsid w:val="00064A5C"/>
    <w:rsid w:val="00067CB1"/>
    <w:rsid w:val="00072C4F"/>
    <w:rsid w:val="00084DB2"/>
    <w:rsid w:val="00087C36"/>
    <w:rsid w:val="00091C91"/>
    <w:rsid w:val="0009252C"/>
    <w:rsid w:val="00092DCE"/>
    <w:rsid w:val="000B3784"/>
    <w:rsid w:val="000B4EAB"/>
    <w:rsid w:val="000C1EBD"/>
    <w:rsid w:val="00104E3A"/>
    <w:rsid w:val="0011332C"/>
    <w:rsid w:val="001135AA"/>
    <w:rsid w:val="001178CC"/>
    <w:rsid w:val="001212B3"/>
    <w:rsid w:val="00136466"/>
    <w:rsid w:val="00140D89"/>
    <w:rsid w:val="001419E1"/>
    <w:rsid w:val="00141BD6"/>
    <w:rsid w:val="00155C32"/>
    <w:rsid w:val="00161368"/>
    <w:rsid w:val="00163F64"/>
    <w:rsid w:val="00172F31"/>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4928"/>
    <w:rsid w:val="00231DCB"/>
    <w:rsid w:val="00234E0D"/>
    <w:rsid w:val="00234EEF"/>
    <w:rsid w:val="002431F9"/>
    <w:rsid w:val="00250B41"/>
    <w:rsid w:val="00253343"/>
    <w:rsid w:val="00267FE9"/>
    <w:rsid w:val="002A1D70"/>
    <w:rsid w:val="002A33D0"/>
    <w:rsid w:val="002C2948"/>
    <w:rsid w:val="002D0FC0"/>
    <w:rsid w:val="002E491E"/>
    <w:rsid w:val="002E5DF6"/>
    <w:rsid w:val="002E6058"/>
    <w:rsid w:val="002E633A"/>
    <w:rsid w:val="002E658A"/>
    <w:rsid w:val="002E6912"/>
    <w:rsid w:val="002F0428"/>
    <w:rsid w:val="0031262D"/>
    <w:rsid w:val="0031472B"/>
    <w:rsid w:val="00322474"/>
    <w:rsid w:val="0033463C"/>
    <w:rsid w:val="00347240"/>
    <w:rsid w:val="00356490"/>
    <w:rsid w:val="00357C29"/>
    <w:rsid w:val="003612D9"/>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60BB"/>
    <w:rsid w:val="00421BB4"/>
    <w:rsid w:val="00432771"/>
    <w:rsid w:val="00432EB2"/>
    <w:rsid w:val="00437E1E"/>
    <w:rsid w:val="0044790A"/>
    <w:rsid w:val="00451A3D"/>
    <w:rsid w:val="00461E2A"/>
    <w:rsid w:val="004620C9"/>
    <w:rsid w:val="0047156F"/>
    <w:rsid w:val="0047725F"/>
    <w:rsid w:val="00494412"/>
    <w:rsid w:val="004A2ABA"/>
    <w:rsid w:val="004A36EA"/>
    <w:rsid w:val="004B1000"/>
    <w:rsid w:val="004B2BE3"/>
    <w:rsid w:val="004B30C8"/>
    <w:rsid w:val="004C2333"/>
    <w:rsid w:val="004D26CB"/>
    <w:rsid w:val="004D301E"/>
    <w:rsid w:val="004D3F31"/>
    <w:rsid w:val="004F065E"/>
    <w:rsid w:val="004F0E58"/>
    <w:rsid w:val="004F1B86"/>
    <w:rsid w:val="005075EF"/>
    <w:rsid w:val="00513418"/>
    <w:rsid w:val="00523B89"/>
    <w:rsid w:val="00527F12"/>
    <w:rsid w:val="00540680"/>
    <w:rsid w:val="005623D3"/>
    <w:rsid w:val="0056301B"/>
    <w:rsid w:val="00571550"/>
    <w:rsid w:val="00574457"/>
    <w:rsid w:val="00580354"/>
    <w:rsid w:val="00590FE4"/>
    <w:rsid w:val="00591E79"/>
    <w:rsid w:val="00591F9B"/>
    <w:rsid w:val="00595E04"/>
    <w:rsid w:val="005A38C2"/>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66FA"/>
    <w:rsid w:val="00640075"/>
    <w:rsid w:val="0064122A"/>
    <w:rsid w:val="00644D3E"/>
    <w:rsid w:val="00645225"/>
    <w:rsid w:val="00660359"/>
    <w:rsid w:val="00663AE4"/>
    <w:rsid w:val="00666AEC"/>
    <w:rsid w:val="0067288B"/>
    <w:rsid w:val="006746AA"/>
    <w:rsid w:val="00674C63"/>
    <w:rsid w:val="00691AAF"/>
    <w:rsid w:val="006A2BA9"/>
    <w:rsid w:val="006A6523"/>
    <w:rsid w:val="006A7551"/>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A01DD"/>
    <w:rsid w:val="007A5002"/>
    <w:rsid w:val="007B2994"/>
    <w:rsid w:val="007B7848"/>
    <w:rsid w:val="007D15F4"/>
    <w:rsid w:val="007F2550"/>
    <w:rsid w:val="007F29C8"/>
    <w:rsid w:val="007F56AF"/>
    <w:rsid w:val="007F70E9"/>
    <w:rsid w:val="00804D70"/>
    <w:rsid w:val="00813312"/>
    <w:rsid w:val="008172D6"/>
    <w:rsid w:val="00822977"/>
    <w:rsid w:val="00826C31"/>
    <w:rsid w:val="008324A0"/>
    <w:rsid w:val="00832D61"/>
    <w:rsid w:val="00834601"/>
    <w:rsid w:val="00834C8A"/>
    <w:rsid w:val="0083794F"/>
    <w:rsid w:val="00845DCE"/>
    <w:rsid w:val="00850011"/>
    <w:rsid w:val="0085355B"/>
    <w:rsid w:val="00855E1D"/>
    <w:rsid w:val="00857FBB"/>
    <w:rsid w:val="008662D6"/>
    <w:rsid w:val="00875593"/>
    <w:rsid w:val="0088293C"/>
    <w:rsid w:val="0089200E"/>
    <w:rsid w:val="00893238"/>
    <w:rsid w:val="00895EF0"/>
    <w:rsid w:val="008A5156"/>
    <w:rsid w:val="008B4C98"/>
    <w:rsid w:val="008B7228"/>
    <w:rsid w:val="008B7BF0"/>
    <w:rsid w:val="008C2394"/>
    <w:rsid w:val="008C49F6"/>
    <w:rsid w:val="008C4C93"/>
    <w:rsid w:val="008C6C67"/>
    <w:rsid w:val="008D71CB"/>
    <w:rsid w:val="008E13B8"/>
    <w:rsid w:val="00900EAB"/>
    <w:rsid w:val="00902A6E"/>
    <w:rsid w:val="00905BB6"/>
    <w:rsid w:val="00906593"/>
    <w:rsid w:val="00912C0C"/>
    <w:rsid w:val="0091635F"/>
    <w:rsid w:val="00916884"/>
    <w:rsid w:val="00917463"/>
    <w:rsid w:val="009176A2"/>
    <w:rsid w:val="00931DED"/>
    <w:rsid w:val="00935995"/>
    <w:rsid w:val="00940A18"/>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22406"/>
    <w:rsid w:val="00A23FD6"/>
    <w:rsid w:val="00A25F3A"/>
    <w:rsid w:val="00A260ED"/>
    <w:rsid w:val="00A2717D"/>
    <w:rsid w:val="00A30ADE"/>
    <w:rsid w:val="00A5155D"/>
    <w:rsid w:val="00A53EB2"/>
    <w:rsid w:val="00A5406C"/>
    <w:rsid w:val="00A74AD3"/>
    <w:rsid w:val="00A77971"/>
    <w:rsid w:val="00A81378"/>
    <w:rsid w:val="00A81842"/>
    <w:rsid w:val="00A83667"/>
    <w:rsid w:val="00AA2689"/>
    <w:rsid w:val="00AB6578"/>
    <w:rsid w:val="00AC07A3"/>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32FB"/>
    <w:rsid w:val="00B36A04"/>
    <w:rsid w:val="00B41B84"/>
    <w:rsid w:val="00B5670F"/>
    <w:rsid w:val="00B61E13"/>
    <w:rsid w:val="00B7456B"/>
    <w:rsid w:val="00B76794"/>
    <w:rsid w:val="00B8078E"/>
    <w:rsid w:val="00B81A8F"/>
    <w:rsid w:val="00B85105"/>
    <w:rsid w:val="00B8603C"/>
    <w:rsid w:val="00B922BB"/>
    <w:rsid w:val="00B93647"/>
    <w:rsid w:val="00BA406F"/>
    <w:rsid w:val="00BB64A3"/>
    <w:rsid w:val="00BD02CE"/>
    <w:rsid w:val="00BD354C"/>
    <w:rsid w:val="00BD7AC6"/>
    <w:rsid w:val="00BE1794"/>
    <w:rsid w:val="00BE276D"/>
    <w:rsid w:val="00BE6954"/>
    <w:rsid w:val="00BF276D"/>
    <w:rsid w:val="00BF58EE"/>
    <w:rsid w:val="00BF5A00"/>
    <w:rsid w:val="00C00FB0"/>
    <w:rsid w:val="00C05831"/>
    <w:rsid w:val="00C1546F"/>
    <w:rsid w:val="00C168B7"/>
    <w:rsid w:val="00C21D0C"/>
    <w:rsid w:val="00C21FD1"/>
    <w:rsid w:val="00C238BB"/>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C7E"/>
    <w:rsid w:val="00D93E00"/>
    <w:rsid w:val="00DA06B4"/>
    <w:rsid w:val="00DA0BD9"/>
    <w:rsid w:val="00DB2A7B"/>
    <w:rsid w:val="00DB539E"/>
    <w:rsid w:val="00DB5C80"/>
    <w:rsid w:val="00DB624C"/>
    <w:rsid w:val="00DC1CC0"/>
    <w:rsid w:val="00DC3AB2"/>
    <w:rsid w:val="00DD3A46"/>
    <w:rsid w:val="00DE035D"/>
    <w:rsid w:val="00DF3CAB"/>
    <w:rsid w:val="00DF401D"/>
    <w:rsid w:val="00DF6E65"/>
    <w:rsid w:val="00E004AE"/>
    <w:rsid w:val="00E05E1C"/>
    <w:rsid w:val="00E16B72"/>
    <w:rsid w:val="00E26ADE"/>
    <w:rsid w:val="00E31223"/>
    <w:rsid w:val="00E31829"/>
    <w:rsid w:val="00E37883"/>
    <w:rsid w:val="00E400F8"/>
    <w:rsid w:val="00E45E69"/>
    <w:rsid w:val="00E60D74"/>
    <w:rsid w:val="00E64086"/>
    <w:rsid w:val="00E80F24"/>
    <w:rsid w:val="00E84235"/>
    <w:rsid w:val="00E852F9"/>
    <w:rsid w:val="00E96AD6"/>
    <w:rsid w:val="00ED2770"/>
    <w:rsid w:val="00EE5A09"/>
    <w:rsid w:val="00F023CC"/>
    <w:rsid w:val="00F07393"/>
    <w:rsid w:val="00F12B7A"/>
    <w:rsid w:val="00F21A1F"/>
    <w:rsid w:val="00F22925"/>
    <w:rsid w:val="00F22CB5"/>
    <w:rsid w:val="00F25A53"/>
    <w:rsid w:val="00F3006E"/>
    <w:rsid w:val="00F4672C"/>
    <w:rsid w:val="00F504D2"/>
    <w:rsid w:val="00F54B79"/>
    <w:rsid w:val="00F550B0"/>
    <w:rsid w:val="00F557D4"/>
    <w:rsid w:val="00F6355D"/>
    <w:rsid w:val="00F71A8B"/>
    <w:rsid w:val="00F83090"/>
    <w:rsid w:val="00F86A43"/>
    <w:rsid w:val="00F90BC3"/>
    <w:rsid w:val="00F92952"/>
    <w:rsid w:val="00F92D4C"/>
    <w:rsid w:val="00F95BE5"/>
    <w:rsid w:val="00FA1A1B"/>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DCBD3-258D-4347-9D8D-41E09BE25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35</Pages>
  <Words>12770</Words>
  <Characters>72794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Stephen Fick</cp:lastModifiedBy>
  <cp:revision>6</cp:revision>
  <cp:lastPrinted>2020-02-03T17:08:00Z</cp:lastPrinted>
  <dcterms:created xsi:type="dcterms:W3CDTF">2020-01-24T20:56:00Z</dcterms:created>
  <dcterms:modified xsi:type="dcterms:W3CDTF">2020-02-03T19:01:00Z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