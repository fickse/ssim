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01FBBF71"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Synthetic control generates predicted outcome</w:t>
      </w:r>
      <w:r w:rsidR="003F044A">
        <w:rPr>
          <w:rFonts w:cs="Times New Roman"/>
        </w:rPr>
        <w:t>s</w:t>
      </w:r>
      <w:r w:rsidR="00A23FD6">
        <w:rPr>
          <w:rFonts w:cs="Times New Roman"/>
        </w:rPr>
        <w:t xml:space="preserv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w:t>
      </w:r>
      <w:r w:rsidR="00A23FD6">
        <w:rPr>
          <w:rFonts w:cs="Times New Roman"/>
        </w:rPr>
        <w:lastRenderedPageBreak/>
        <w:t xml:space="preserve">control can be used to 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pools of candidate controls.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 we expect</w:t>
      </w:r>
      <w:r w:rsidR="00A23FD6">
        <w:t xml:space="preserve"> </w:t>
      </w:r>
      <w:r w:rsidR="00F21A1F">
        <w:t>the methodology to have wider utility</w:t>
      </w:r>
      <w:ins w:id="0" w:author="TWNauman" w:date="2020-01-02T12:30:00Z">
        <w:r w:rsidR="00234E0D">
          <w:t xml:space="preserve"> in</w:t>
        </w:r>
      </w:ins>
      <w:r w:rsidR="00F21A1F">
        <w:t xml:space="preserve">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70835FA1" w:rsidR="00F92D4C" w:rsidRDefault="00F92D4C" w:rsidP="005D675A">
      <w:pPr>
        <w:spacing w:line="480" w:lineRule="auto"/>
      </w:pPr>
      <w:r>
        <w:t xml:space="preserve">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 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(Hurlbert, 2004; Oksanen, 2001, 2004)</w:t>
      </w:r>
      <w:r>
        <w:fldChar w:fldCharType="end"/>
      </w:r>
      <w:r>
        <w:t xml:space="preserve">. </w:t>
      </w:r>
      <w:commentRangeStart w:id="1"/>
      <w:r>
        <w:t xml:space="preserve">For instance, </w:t>
      </w:r>
      <w:r w:rsidR="005A38C2">
        <w:t xml:space="preserve">it may be challenging to </w:t>
      </w:r>
      <w:r w:rsidR="00BD02CE">
        <w:t xml:space="preserve">quantify the impact of a conservation program, introduction of a species, or biogeochemical </w:t>
      </w:r>
      <w:r w:rsidR="00A81842">
        <w:t>manipulation</w:t>
      </w:r>
      <w:r w:rsidR="00BD02CE">
        <w:t xml:space="preserve"> when the unit of analysis is large, complex or poorly defined, such as a lake, sub-population of a species or an entire </w:t>
      </w:r>
      <w:commentRangeStart w:id="2"/>
      <w:commentRangeStart w:id="3"/>
      <w:r w:rsidR="00BD02CE">
        <w:t>community</w:t>
      </w:r>
      <w:commentRangeEnd w:id="2"/>
      <w:r w:rsidR="00BD02CE">
        <w:rPr>
          <w:rStyle w:val="CommentReference"/>
          <w:rFonts w:ascii="Times New Roman" w:hAnsi="Times New Roman"/>
        </w:rPr>
        <w:commentReference w:id="2"/>
      </w:r>
      <w:commentRangeEnd w:id="3"/>
      <w:r w:rsidR="00CF6088">
        <w:rPr>
          <w:rStyle w:val="CommentReference"/>
          <w:rFonts w:ascii="Times New Roman" w:hAnsi="Times New Roman"/>
        </w:rPr>
        <w:commentReference w:id="3"/>
      </w:r>
      <w:commentRangeEnd w:id="1"/>
      <w:r w:rsidR="001F5B63">
        <w:rPr>
          <w:rStyle w:val="CommentReference"/>
          <w:rFonts w:ascii="Times New Roman" w:hAnsi="Times New Roman"/>
        </w:rPr>
        <w:commentReference w:id="1"/>
      </w:r>
      <w:r w:rsidR="00BD02CE">
        <w:t xml:space="preserve">.   </w:t>
      </w:r>
    </w:p>
    <w:p w14:paraId="085B722B" w14:textId="21DE29F5"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confounding influences.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impossible to discriminate true treatment effects from coincident </w:t>
      </w:r>
      <w:r>
        <w:rPr>
          <w:rFonts w:cs="Times New Roman"/>
        </w:rPr>
        <w:lastRenderedPageBreak/>
        <w:t>noise</w:t>
      </w:r>
      <w:ins w:id="4" w:author="Duniway, Michael C." w:date="2019-12-21T07:04:00Z">
        <w:r w:rsidR="008A5156">
          <w:rPr>
            <w:rFonts w:cs="Times New Roman"/>
          </w:rPr>
          <w:t xml:space="preserve"> (</w:t>
        </w:r>
        <w:commentRangeStart w:id="5"/>
        <w:r w:rsidR="008A5156">
          <w:rPr>
            <w:rFonts w:cs="Times New Roman"/>
          </w:rPr>
          <w:t>cit</w:t>
        </w:r>
      </w:ins>
      <w:commentRangeEnd w:id="5"/>
      <w:r w:rsidR="00CC0F88">
        <w:rPr>
          <w:rStyle w:val="CommentReference"/>
          <w:rFonts w:ascii="Times New Roman" w:hAnsi="Times New Roman"/>
        </w:rPr>
        <w:commentReference w:id="5"/>
      </w:r>
      <w:ins w:id="6" w:author="Duniway, Michael C." w:date="2019-12-21T07:04:00Z">
        <w:r w:rsidR="008A5156">
          <w:rPr>
            <w:rFonts w:cs="Times New Roman"/>
          </w:rPr>
          <w:t>ation)</w:t>
        </w:r>
      </w:ins>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ins w:id="7" w:author="Duniway, Michael C." w:date="2019-12-21T07:05:00Z">
        <w:r w:rsidR="008A5156">
          <w:rPr>
            <w:rFonts w:cs="Times New Roman"/>
          </w:rPr>
          <w:t xml:space="preserve"> (</w:t>
        </w:r>
        <w:commentRangeStart w:id="8"/>
        <w:r w:rsidR="008A5156">
          <w:rPr>
            <w:rFonts w:cs="Times New Roman"/>
          </w:rPr>
          <w:t>citations</w:t>
        </w:r>
        <w:commentRangeEnd w:id="8"/>
        <w:r w:rsidR="008A5156">
          <w:rPr>
            <w:rStyle w:val="CommentReference"/>
            <w:rFonts w:ascii="Times New Roman" w:hAnsi="Times New Roman"/>
          </w:rPr>
          <w:commentReference w:id="8"/>
        </w:r>
        <w:r w:rsidR="008A5156">
          <w:rPr>
            <w:rFonts w:cs="Times New Roman"/>
          </w:rPr>
          <w:t>)</w:t>
        </w:r>
      </w:ins>
      <w:r>
        <w:rPr>
          <w:rFonts w:cs="Times New Roman"/>
        </w:rPr>
        <w:t xml:space="preserve">, the logistical cost of such designs make them </w:t>
      </w:r>
      <w:commentRangeStart w:id="9"/>
      <w:r>
        <w:rPr>
          <w:rFonts w:cs="Times New Roman"/>
        </w:rPr>
        <w:t>rare</w:t>
      </w:r>
      <w:commentRangeEnd w:id="9"/>
      <w:r>
        <w:rPr>
          <w:rStyle w:val="CommentReference"/>
          <w:rFonts w:ascii="Times New Roman" w:hAnsi="Times New Roman"/>
        </w:rPr>
        <w:commentReference w:id="9"/>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(Craig, Katikireddi,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 regression discontinuity, and instrumental variables</w:t>
      </w:r>
      <w:r w:rsidR="00BB64A3">
        <w:rPr>
          <w:rFonts w:cs="Times New Roman"/>
        </w:rPr>
        <w:t xml:space="preserve"> (</w:t>
      </w:r>
      <w:r w:rsidR="00BB64A3" w:rsidRPr="003F044A">
        <w:rPr>
          <w:rFonts w:cs="Times New Roman"/>
          <w:highlight w:val="yellow"/>
        </w:rPr>
        <w:t>CITES</w:t>
      </w:r>
      <w:r w:rsidR="00BB64A3">
        <w:rPr>
          <w:rFonts w:cs="Times New Roman"/>
        </w:rPr>
        <w:t>)</w:t>
      </w:r>
      <w:r>
        <w:rPr>
          <w:rFonts w:cs="Times New Roman"/>
        </w:rPr>
        <w:t xml:space="preserve">.  </w:t>
      </w:r>
    </w:p>
    <w:p w14:paraId="697D385E" w14:textId="555F89AB"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(Abadie, Diamond, &amp; Hainmueller,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 xml:space="preserve">Abadie, Diamond and </w:t>
      </w:r>
      <w:proofErr w:type="spellStart"/>
      <w:r w:rsidR="00757205">
        <w:rPr>
          <w:rFonts w:cs="Times New Roman"/>
        </w:rPr>
        <w:t>Hainueller</w:t>
      </w:r>
      <w:proofErr w:type="spellEnd"/>
      <w:r w:rsidR="00757205">
        <w:rPr>
          <w:rFonts w:cs="Times New Roman"/>
        </w:rPr>
        <w:t xml:space="preserve"> (201</w:t>
      </w:r>
      <w:r w:rsidR="00B81A8F">
        <w:rPr>
          <w:rFonts w:cs="Times New Roman"/>
        </w:rPr>
        <w:t>5</w:t>
      </w:r>
      <w:r w:rsidR="00757205">
        <w:rPr>
          <w:rFonts w:cs="Times New Roman"/>
        </w:rPr>
        <w:t xml:space="preserve">) estimate the effect of the German </w:t>
      </w:r>
      <w:r w:rsidR="00757205">
        <w:rPr>
          <w:rFonts w:cs="Times New Roman"/>
        </w:rPr>
        <w:lastRenderedPageBreak/>
        <w:t>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 xml:space="preserve">higher without </w:t>
      </w:r>
      <w:commentRangeStart w:id="10"/>
      <w:r w:rsidR="00B81A8F">
        <w:rPr>
          <w:rFonts w:cs="Times New Roman"/>
        </w:rPr>
        <w:t>reunification</w:t>
      </w:r>
      <w:commentRangeEnd w:id="10"/>
      <w:r w:rsidR="00B81A8F">
        <w:rPr>
          <w:rStyle w:val="CommentReference"/>
          <w:rFonts w:ascii="Times New Roman" w:hAnsi="Times New Roman"/>
        </w:rPr>
        <w:commentReference w:id="10"/>
      </w:r>
      <w:r w:rsidR="00B81A8F">
        <w:rPr>
          <w:rFonts w:cs="Times New Roman"/>
        </w:rPr>
        <w:t>.</w:t>
      </w:r>
    </w:p>
    <w:p w14:paraId="15EFD824" w14:textId="4C49C258"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t>more recent models implementing latent interactive fixed-effects regression (Xu 2017)</w:t>
      </w:r>
      <w:r w:rsidR="00B120F9">
        <w:t>,</w:t>
      </w:r>
      <w:r>
        <w:t xml:space="preserve"> </w:t>
      </w:r>
      <w:r w:rsidR="00B120F9">
        <w:t xml:space="preserve">and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AE4C25">
        <w:t xml:space="preserve">, </w:t>
      </w:r>
      <w:r w:rsidR="00AE4C25">
        <w:fldChar w:fldCharType="begin"/>
      </w:r>
      <w:r w:rsidR="00AE4C25">
        <w:instrText xml:space="preserve"> ADDIN ZOTERO_ITEM CSL_CITATION {"citationID":"a1gdc3l0s44","properties":{"formattedCitation":"(Craig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AE4C25">
        <w:fldChar w:fldCharType="separate"/>
      </w:r>
      <w:r w:rsidR="00AE4C25" w:rsidRPr="00AE4C25">
        <w:rPr>
          <w:rFonts w:ascii="Calibri" w:hAnsi="Calibri" w:cs="Calibri"/>
        </w:rPr>
        <w:t>Craig et al., 2017</w:t>
      </w:r>
      <w:r w:rsidR="00AE4C25">
        <w:fldChar w:fldCharType="end"/>
      </w:r>
      <w:r>
        <w:t>), whereby the average difference between control and treatment are compared before and after the intervention</w:t>
      </w:r>
      <w:r w:rsidR="00AE4C25">
        <w:t xml:space="preserve"> </w:t>
      </w:r>
      <w:r w:rsidR="00AE4C25" w:rsidRPr="00AE4C25">
        <w:t>(</w:t>
      </w:r>
      <w:commentRangeStart w:id="11"/>
      <w:r w:rsidR="00AE4C25" w:rsidRPr="00AE4C25">
        <w:rPr>
          <w:highlight w:val="yellow"/>
        </w:rPr>
        <w:t>DID</w:t>
      </w:r>
      <w:commentRangeEnd w:id="11"/>
      <w:r w:rsidR="00645225">
        <w:rPr>
          <w:rStyle w:val="CommentReference"/>
          <w:rFonts w:ascii="Times New Roman" w:hAnsi="Times New Roman"/>
        </w:rPr>
        <w:commentReference w:id="11"/>
      </w:r>
      <w:r w:rsidR="00AE4C25" w:rsidRPr="00AE4C25">
        <w:rPr>
          <w:highlight w:val="yellow"/>
        </w:rPr>
        <w:t xml:space="preserve"> cite</w:t>
      </w:r>
      <w:r w:rsidR="00AE4C25" w:rsidRPr="00AE4C25">
        <w:t>)</w:t>
      </w:r>
      <w:r>
        <w:t>.</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12"/>
      <w:r w:rsidR="008324A0">
        <w:t>extrapolate</w:t>
      </w:r>
      <w:commentRangeEnd w:id="12"/>
      <w:r w:rsidR="00580354">
        <w:rPr>
          <w:rStyle w:val="CommentReference"/>
          <w:rFonts w:ascii="Times New Roman" w:hAnsi="Times New Roman"/>
        </w:rPr>
        <w:commentReference w:id="12"/>
      </w:r>
      <w:r w:rsidR="008324A0">
        <w:t xml:space="preserve">, </w:t>
      </w:r>
      <w:proofErr w:type="spellStart"/>
      <w:r w:rsidR="008324A0">
        <w:t>etc</w:t>
      </w:r>
      <w:proofErr w:type="spellEnd"/>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605A30BE" w:rsidR="00CB4A9C" w:rsidRDefault="00CB4A9C" w:rsidP="00CB4A9C">
      <w:pPr>
        <w:pStyle w:val="Heading2"/>
      </w:pPr>
      <w:r>
        <w:t xml:space="preserve">Common Approaches </w:t>
      </w:r>
    </w:p>
    <w:p w14:paraId="082DA675" w14:textId="1D4A7108" w:rsidR="0088293C" w:rsidRDefault="0088293C" w:rsidP="005D675A">
      <w:pPr>
        <w:spacing w:line="480" w:lineRule="auto"/>
      </w:pPr>
      <w:r>
        <w:t xml:space="preserve">Previous use of synthetic control in the environmental sciences has predominantly focused on determining the effectiveness of broad economic and social policies or events on social-ecological systems such as </w:t>
      </w:r>
      <w:r w:rsidR="002E5DF6">
        <w:t xml:space="preserve">deforestation in the </w:t>
      </w:r>
      <w:commentRangeStart w:id="13"/>
      <w:r w:rsidR="002E5DF6">
        <w:t>Amazon</w:t>
      </w:r>
      <w:commentRangeEnd w:id="13"/>
      <w:r w:rsidR="002E5DF6">
        <w:rPr>
          <w:rStyle w:val="CommentReference"/>
          <w:rFonts w:ascii="Times New Roman" w:hAnsi="Times New Roman"/>
        </w:rPr>
        <w:commentReference w:id="13"/>
      </w:r>
      <w:r w:rsidR="002E5DF6">
        <w:t xml:space="preserve"> </w:t>
      </w:r>
      <w:r w:rsidR="002E5DF6">
        <w:fldChar w:fldCharType="begin"/>
      </w:r>
      <w:r w:rsidR="002E5DF6">
        <w:instrText xml:space="preserve"> ADDIN ZOTERO_ITEM CSL_CITATION {"citationID":"a15pc0cuft3","properties":{"formattedCitation":"(Sills et al., 2015)","plainCitation":"(Sills et al., 2015)"},"citationItems":[{"id":1820,"uris":["http://zotero.org/users/708961/items/ND42G5C3"],"uri":["http://zotero.org/users/708961/items/ND42G5C3"],"itemData":{"id":1820,"type":"article-journal","title":"Estimating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schema":"https://github.com/citation-style-language/schema/raw/master/csl-citation.json"} </w:instrText>
      </w:r>
      <w:r w:rsidR="002E5DF6">
        <w:fldChar w:fldCharType="separate"/>
      </w:r>
      <w:r w:rsidR="002E5DF6" w:rsidRPr="002E5DF6">
        <w:rPr>
          <w:rFonts w:ascii="Calibri" w:hAnsi="Calibri" w:cs="Calibri"/>
        </w:rPr>
        <w:t>(Sills et al., 2015)</w:t>
      </w:r>
      <w:r w:rsidR="002E5DF6">
        <w:fldChar w:fldCharType="end"/>
      </w:r>
      <w:r w:rsidR="00AD1260">
        <w:t>.</w:t>
      </w:r>
      <w:r>
        <w:t xml:space="preserve"> However, we propose that this technique may be useful more broadly </w:t>
      </w:r>
      <w:r w:rsidR="00E400F8">
        <w:t>in ecology</w:t>
      </w:r>
      <w:r>
        <w:t>, particularly in cases where the units of analysis are large, complex and lack replication or pre-meditated</w:t>
      </w:r>
      <w:r w:rsidR="00F6355D">
        <w:t xml:space="preserve"> and well-matched</w:t>
      </w:r>
      <w:r>
        <w:t xml:space="preserve"> controls. </w:t>
      </w:r>
      <w:r w:rsidR="00023AA1">
        <w:t xml:space="preserve">In this study we </w:t>
      </w:r>
      <w:r w:rsidR="00023AA1">
        <w:lastRenderedPageBreak/>
        <w:t xml:space="preserve">examine the utility of synthetic controls for analyzing ecological events with timeseries of remote sensing imagery – e.g.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w:t>
      </w:r>
      <w:commentRangeStart w:id="14"/>
      <w:r w:rsidR="003E0862">
        <w:t>anomaly</w:t>
      </w:r>
      <w:commentRangeEnd w:id="14"/>
      <w:r w:rsidR="00E400F8">
        <w:rPr>
          <w:rStyle w:val="CommentReference"/>
          <w:rFonts w:ascii="Times New Roman" w:hAnsi="Times New Roman"/>
        </w:rPr>
        <w:commentReference w:id="14"/>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F6355D">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F6355D" w:rsidRPr="00F6355D">
        <w:rPr>
          <w:rFonts w:ascii="Calibri" w:hAnsi="Calibri" w:cs="Calibri"/>
        </w:rPr>
        <w:t>(Craig et al., 2017)</w:t>
      </w:r>
      <w:r w:rsidR="00F6355D">
        <w:fldChar w:fldCharType="end"/>
      </w:r>
      <w:r w:rsidR="00F6355D">
        <w:t>.</w:t>
      </w:r>
      <w:r w:rsidR="003E0862">
        <w:t xml:space="preserve">  </w:t>
      </w:r>
    </w:p>
    <w:p w14:paraId="3062E44F" w14:textId="2818E925" w:rsidR="006A2BA9" w:rsidRPr="003E3234" w:rsidRDefault="00986A1A" w:rsidP="005D675A">
      <w:pPr>
        <w:spacing w:line="480" w:lineRule="auto"/>
      </w:pPr>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 xml:space="preserve">timeseries of a spectral index. </w:t>
      </w:r>
      <w:commentRangeStart w:id="15"/>
      <w:commentRangeStart w:id="16"/>
      <w:r>
        <w:t>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commentRangeEnd w:id="15"/>
      <w:r w:rsidR="007B2994">
        <w:rPr>
          <w:rStyle w:val="CommentReference"/>
          <w:rFonts w:ascii="Times New Roman" w:hAnsi="Times New Roman"/>
        </w:rPr>
        <w:commentReference w:id="15"/>
      </w:r>
      <w:commentRangeEnd w:id="16"/>
      <w:r w:rsidR="00000B19">
        <w:rPr>
          <w:rStyle w:val="CommentReference"/>
          <w:rFonts w:ascii="Times New Roman" w:hAnsi="Times New Roman"/>
        </w:rPr>
        <w:commentReference w:id="16"/>
      </w:r>
      <w:r w:rsidR="00F6355D">
        <w:t xml:space="preserve"> </w:t>
      </w:r>
      <w:r w:rsidR="00385D73">
        <w:t xml:space="preserve">We then </w:t>
      </w:r>
      <w:r w:rsidR="00D44480">
        <w:t>demonstrate the use of synthetic control</w:t>
      </w:r>
      <w:r w:rsidR="00F6355D">
        <w:t xml:space="preserve"> and other methods</w:t>
      </w:r>
      <w:r w:rsidR="00D44480">
        <w:t xml:space="preserve"> using a case study involving a brush-clearing treatment in Southeastern Utah</w:t>
      </w:r>
      <w:r w:rsidR="007331D2">
        <w:t xml:space="preserve">. </w:t>
      </w:r>
      <w:r w:rsidR="00F6355D">
        <w:t xml:space="preserve">We hypothesized that synthetic controls would more accurately detect ‘true’ treatment responses in the face of confounding, random noise, and imperfect matching between controls and treatment, but that these effects would be contingent on data availability (i.e. number of controls).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1D6B6DA1" w:rsidR="00BF276D" w:rsidRDefault="00DC3AB2" w:rsidP="005D675A">
      <w:pPr>
        <w:spacing w:line="480" w:lineRule="auto"/>
      </w:pPr>
      <w:r>
        <w:t xml:space="preserve">We examined three approaches for estimating landscape-scale treatment effects using simulated remote sensing data (Table Methods): (1) a timeseries-only method which does not consider controls </w:t>
      </w:r>
      <w:r>
        <w:lastRenderedPageBreak/>
        <w:t>(BFAST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w:t>
      </w:r>
      <w:commentRangeStart w:id="17"/>
      <w:r>
        <w:t>using a linear two-way factor model</w:t>
      </w:r>
      <w:commentRangeEnd w:id="17"/>
      <w:r w:rsidR="008B7BF0">
        <w:rPr>
          <w:rStyle w:val="CommentReference"/>
          <w:rFonts w:ascii="Times New Roman" w:hAnsi="Times New Roman"/>
        </w:rPr>
        <w:commentReference w:id="17"/>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w:t>
      </w:r>
      <w:r w:rsidR="001F00EC">
        <w:t>’</w:t>
      </w:r>
      <w:r w:rsidR="00C969F2">
        <w:t xml:space="preserve"> methods. </w:t>
      </w:r>
      <w:r w:rsidR="008B7228">
        <w:t xml:space="preserve">We used default </w:t>
      </w:r>
      <w:r w:rsidR="002E5DF6">
        <w:t xml:space="preserve">values for all functions, implemented in R </w:t>
      </w:r>
      <w:r w:rsidR="002E5DF6">
        <w:fldChar w:fldCharType="begin"/>
      </w:r>
      <w:r w:rsidR="002E5DF6">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2E5DF6" w:rsidRPr="002E5DF6">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here as a coarse baseline for estimating trends without considering controls.</w:t>
      </w:r>
      <w:r w:rsidR="00663AE4">
        <w:t xml:space="preserve"> </w:t>
      </w:r>
      <w:r w:rsidR="002E5DF6">
        <w:t xml:space="preserve"> </w:t>
      </w:r>
      <w:r w:rsidR="008B7228">
        <w:t xml:space="preserve"> </w:t>
      </w:r>
    </w:p>
    <w:p w14:paraId="46D3A376" w14:textId="5DB23231"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sin-wave trends with amplitudes of 0.4 and 0.1, respectively, and baseline NDVI values of 0.</w:t>
      </w:r>
      <w:r w:rsidR="00AD1260">
        <w:t>8</w:t>
      </w:r>
      <w:r w:rsidR="005B2BCA">
        <w:t xml:space="preserve"> or 0.</w:t>
      </w:r>
      <w:r w:rsidR="00AD1260">
        <w:t>6</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(-0.1) such as from a </w:t>
      </w:r>
      <w:r w:rsidR="005F1E46">
        <w:t xml:space="preserve">large </w:t>
      </w:r>
      <w:r w:rsidR="00CB4AA9">
        <w:t>disturbance</w:t>
      </w:r>
      <w:r w:rsidR="005F1E46">
        <w:t xml:space="preserve"> (e.g. fire or clearing)</w:t>
      </w:r>
      <w:r w:rsidR="00CB4AA9">
        <w:t>, followed by a linear recove</w:t>
      </w:r>
      <w:commentRangeStart w:id="18"/>
      <w:r w:rsidR="00CB4AA9">
        <w:t>ry over two years.</w:t>
      </w:r>
      <w:commentRangeEnd w:id="18"/>
      <w:r w:rsidR="00E96AD6">
        <w:rPr>
          <w:rStyle w:val="CommentReference"/>
          <w:rFonts w:ascii="Times New Roman" w:hAnsi="Times New Roman"/>
        </w:rPr>
        <w:commentReference w:id="18"/>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31E8C09E"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w:t>
      </w:r>
      <w:r>
        <w:lastRenderedPageBreak/>
        <w:t>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5D675A">
      <w:pPr>
        <w:spacing w:line="480" w:lineRule="auto"/>
      </w:pPr>
      <w:r>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4670C3D3" w:rsidR="002A33D0" w:rsidRDefault="006D1CFB" w:rsidP="005D675A">
      <w:pPr>
        <w:spacing w:line="480" w:lineRule="auto"/>
      </w:pPr>
      <w:r>
        <w:t>Different landscape patches are unlikely to respond to ex</w:t>
      </w:r>
      <w:r w:rsidR="00494412">
        <w:t xml:space="preserve">ogenous influences (e.g. climate) in the same way.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5D675A">
      <w:pPr>
        <w:spacing w:line="480" w:lineRule="auto"/>
      </w:pPr>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w:t>
      </w:r>
      <w:r w:rsidR="00494412">
        <w:lastRenderedPageBreak/>
        <w:t xml:space="preserve">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w:t>
      </w:r>
      <w:commentRangeStart w:id="19"/>
      <w:r w:rsidR="00072C4F">
        <w:t>assessed erro</w:t>
      </w:r>
      <w:commentRangeEnd w:id="19"/>
      <w:r w:rsidR="009F5390">
        <w:rPr>
          <w:rStyle w:val="CommentReference"/>
          <w:rFonts w:ascii="Times New Roman" w:hAnsi="Times New Roman"/>
        </w:rPr>
        <w:commentReference w:id="19"/>
      </w:r>
      <w:r w:rsidR="00072C4F">
        <w:t xml:space="preserve">r as the point-wise absolute difference between the ‘true’ treatment effect and estimated treatment effect in the </w:t>
      </w:r>
      <w:r w:rsidR="00C438A0">
        <w:t>post-treatment time period</w:t>
      </w:r>
      <w:r w:rsidR="00072C4F">
        <w:t>. For methods which 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w:t>
      </w:r>
      <w:commentRangeStart w:id="20"/>
      <w:commentRangeStart w:id="21"/>
      <w:commentRangeStart w:id="22"/>
      <w:r w:rsidR="0031262D">
        <w:t>XXXX</w:t>
      </w:r>
      <w:commentRangeEnd w:id="20"/>
      <w:r w:rsidR="00992108">
        <w:rPr>
          <w:rStyle w:val="CommentReference"/>
          <w:rFonts w:ascii="Times New Roman" w:hAnsi="Times New Roman"/>
        </w:rPr>
        <w:commentReference w:id="20"/>
      </w:r>
      <w:commentRangeEnd w:id="21"/>
      <w:r w:rsidR="004D301E">
        <w:rPr>
          <w:rStyle w:val="CommentReference"/>
          <w:rFonts w:ascii="Times New Roman" w:hAnsi="Times New Roman"/>
        </w:rPr>
        <w:commentReference w:id="21"/>
      </w:r>
      <w:commentRangeEnd w:id="22"/>
      <w:r w:rsidR="00725842">
        <w:rPr>
          <w:rStyle w:val="CommentReference"/>
          <w:rFonts w:ascii="Times New Roman" w:hAnsi="Times New Roman"/>
        </w:rPr>
        <w:commentReference w:id="22"/>
      </w:r>
      <w:r w:rsidR="0031262D">
        <w:t xml:space="preserve">. </w:t>
      </w:r>
    </w:p>
    <w:p w14:paraId="32C032BD" w14:textId="77777777" w:rsidR="003715AA" w:rsidRDefault="00BF276D" w:rsidP="003715AA">
      <w:pPr>
        <w:pStyle w:val="Heading2"/>
      </w:pPr>
      <w:r>
        <w:t>Case Study</w:t>
      </w:r>
    </w:p>
    <w:p w14:paraId="35DDC331" w14:textId="069E500C"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w:t>
      </w:r>
      <w:proofErr w:type="gramStart"/>
      <w:r w:rsidR="00B059BA">
        <w:t>750</w:t>
      </w:r>
      <w:r w:rsidR="0056301B">
        <w:t xml:space="preserve"> </w:t>
      </w:r>
      <w:r w:rsidR="001135AA">
        <w:t>ha</w:t>
      </w:r>
      <w:proofErr w:type="gramEnd"/>
      <w:r w:rsidR="0056301B">
        <w:t xml:space="preserve"> treatment area</w:t>
      </w:r>
      <w:r w:rsidR="009D0FED">
        <w:t xml:space="preserve"> (details in Karl et al. 2014 and Gillan et al. 2016)</w:t>
      </w:r>
      <w:r w:rsidR="001135AA">
        <w:t>.</w:t>
      </w:r>
      <w:r w:rsidR="0056301B">
        <w:t xml:space="preserve"> </w:t>
      </w:r>
      <w:r w:rsidR="00CB4A9C">
        <w:t>There is some contention around the effectiveness of such treatments, as well as potential erosion risks from increased exposure of bare ground following treatment</w:t>
      </w:r>
      <w:r w:rsidR="00B76794">
        <w:t xml:space="preserve"> (</w:t>
      </w:r>
      <w:r w:rsidR="00B76794" w:rsidRPr="00B76794">
        <w:rPr>
          <w:highlight w:val="yellow"/>
        </w:rPr>
        <w:t>CITE</w:t>
      </w:r>
      <w:r w:rsidR="00B76794">
        <w:t>)</w:t>
      </w:r>
      <w:r w:rsidR="00CB4A9C">
        <w:t>.</w:t>
      </w:r>
    </w:p>
    <w:p w14:paraId="12675D9F" w14:textId="036DACD7"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08778088" w:rsidR="00CE0EDE" w:rsidRDefault="008662D6" w:rsidP="005D675A">
      <w:pPr>
        <w:spacing w:line="480" w:lineRule="auto"/>
      </w:pPr>
      <w:r>
        <w:lastRenderedPageBreak/>
        <w:t xml:space="preserve">We assessed treatment effects based on the Soil Adjusted Total Vegetative Index (SATVI ; </w:t>
      </w:r>
      <w:r w:rsidR="00B7456B" w:rsidRPr="0047156F">
        <w:fldChar w:fldCharType="begin"/>
      </w:r>
      <w:r w:rsidR="0047156F" w:rsidRPr="0047156F">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47156F" w:rsidRPr="0047156F">
        <w:rPr>
          <w:rFonts w:ascii="Calibri" w:hAnsi="Calibri" w:cs="Calibri"/>
        </w:rPr>
        <w:t>Marsett et al., 2006</w:t>
      </w:r>
      <w:r w:rsidR="00B7456B" w:rsidRPr="0047156F">
        <w:fldChar w:fldCharType="end"/>
      </w:r>
      <w:r w:rsidRPr="0047156F">
        <w:t xml:space="preserve"> ),</w:t>
      </w:r>
      <w:r>
        <w:t xml:space="preserve"> which has been shown to accurately reflect total vegetative cover</w:t>
      </w:r>
      <w:r w:rsidR="00CE0EDE">
        <w:t xml:space="preserve"> for arid regions</w:t>
      </w:r>
      <w:r w:rsidR="00B76794">
        <w:t xml:space="preserve"> </w:t>
      </w:r>
      <w:r w:rsidR="00793347">
        <w:fldChar w:fldCharType="begin"/>
      </w:r>
      <w:r w:rsidR="00793347">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793347" w:rsidRPr="00793347">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BBF7E3C"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proofErr w:type="spellStart"/>
      <w:r>
        <w:t>landsat</w:t>
      </w:r>
      <w:proofErr w:type="spellEnd"/>
      <w:r>
        <w:t xml:space="preserve"> 7 for 2012, and </w:t>
      </w:r>
      <w:proofErr w:type="spellStart"/>
      <w:r>
        <w:t>landsat</w:t>
      </w:r>
      <w:proofErr w:type="spellEnd"/>
      <w:r>
        <w:t xml:space="preserve">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proofErr w:type="spellStart"/>
      <w:r w:rsidR="00C438A0">
        <w:t>landsat</w:t>
      </w:r>
      <w:proofErr w:type="spellEnd"/>
      <w:r w:rsidR="00C438A0">
        <w:t xml:space="preserve">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(Gorelick </w:t>
      </w:r>
      <w:r w:rsidR="00C71AF1" w:rsidRPr="00B76794">
        <w:rPr>
          <w:highlight w:val="yellow"/>
        </w:rPr>
        <w:t>XXXX</w:t>
      </w:r>
      <w:r w:rsidR="00C71AF1">
        <w:t>)</w:t>
      </w:r>
      <w:r w:rsidR="009F72A1">
        <w:t xml:space="preserve">. </w:t>
      </w:r>
      <w:r w:rsidR="00C438A0">
        <w:t xml:space="preserve"> </w:t>
      </w:r>
      <w:r>
        <w:t xml:space="preserve"> </w:t>
      </w:r>
    </w:p>
    <w:p w14:paraId="7297AF5C" w14:textId="3AA2629A"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to those with similar salinity</w:t>
      </w:r>
      <w:ins w:id="23" w:author="TWNauman" w:date="2020-01-06T10:21:00Z">
        <w:r w:rsidR="009B3235">
          <w:t xml:space="preserve"> </w:t>
        </w:r>
        <w:r w:rsidR="009B3235">
          <w:t>(+- 5%)</w:t>
        </w:r>
        <w:r w:rsidR="009B3235">
          <w:t xml:space="preserve"> measured</w:t>
        </w:r>
      </w:ins>
      <w:ins w:id="24" w:author="TWNauman" w:date="2020-01-06T10:14:00Z">
        <w:r w:rsidR="00E05E1C">
          <w:t xml:space="preserve"> as saturated paste soil electrical conductivity</w:t>
        </w:r>
      </w:ins>
      <w:ins w:id="25" w:author="TWNauman" w:date="2020-01-06T10:13:00Z">
        <w:r w:rsidR="004C2333">
          <w:t xml:space="preserve"> </w:t>
        </w:r>
      </w:ins>
      <w:commentRangeStart w:id="26"/>
      <w:ins w:id="27" w:author="TWNauman" w:date="2020-01-06T10:14:00Z">
        <w:r w:rsidR="00E05E1C">
          <w:fldChar w:fldCharType="begin"/>
        </w:r>
        <w:r w:rsidR="00E05E1C">
          <w: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E05E1C">
          <w:fldChar w:fldCharType="separate"/>
        </w:r>
        <w:r w:rsidR="00E05E1C" w:rsidRPr="002E5DF6">
          <w:rPr>
            <w:rFonts w:ascii="Calibri" w:hAnsi="Calibri" w:cs="Calibri"/>
          </w:rPr>
          <w:t>(Nauman, Ely, Miller, &amp; Duniway, 2019)</w:t>
        </w:r>
        <w:r w:rsidR="00E05E1C">
          <w:fldChar w:fldCharType="end"/>
        </w:r>
      </w:ins>
      <w:r w:rsidR="007F70E9">
        <w:t xml:space="preserve"> </w:t>
      </w:r>
      <w:commentRangeEnd w:id="26"/>
      <w:r w:rsidR="00D0737C">
        <w:rPr>
          <w:rStyle w:val="CommentReference"/>
          <w:rFonts w:ascii="Times New Roman" w:hAnsi="Times New Roman"/>
        </w:rPr>
        <w:commentReference w:id="26"/>
      </w:r>
      <w:r w:rsidR="009F72A1">
        <w:t xml:space="preserve">and </w:t>
      </w:r>
      <w:commentRangeStart w:id="28"/>
      <w:del w:id="29" w:author="TWNauman" w:date="2020-01-06T10:12:00Z">
        <w:r w:rsidR="009F72A1" w:rsidDel="00660359">
          <w:delText>fine sand fraction</w:delText>
        </w:r>
        <w:commentRangeEnd w:id="28"/>
        <w:r w:rsidR="004620C9" w:rsidDel="00660359">
          <w:rPr>
            <w:rStyle w:val="CommentReference"/>
            <w:rFonts w:ascii="Times New Roman" w:hAnsi="Times New Roman"/>
          </w:rPr>
          <w:commentReference w:id="28"/>
        </w:r>
      </w:del>
      <w:ins w:id="30" w:author="TWNauman" w:date="2020-01-06T10:12:00Z">
        <w:r w:rsidR="00660359">
          <w:t xml:space="preserve">the same </w:t>
        </w:r>
        <w:r w:rsidR="004C2333">
          <w:t>soil family particle</w:t>
        </w:r>
      </w:ins>
      <w:ins w:id="31" w:author="TWNauman" w:date="2020-01-06T10:13:00Z">
        <w:r w:rsidR="004C2333">
          <w:t xml:space="preserve"> size </w:t>
        </w:r>
      </w:ins>
      <w:del w:id="32" w:author="TWNauman" w:date="2020-01-06T10:13:00Z">
        <w:r w:rsidR="009F72A1" w:rsidDel="004C2333">
          <w:delText xml:space="preserve"> soil texture</w:delText>
        </w:r>
        <w:r w:rsidR="00604C1F" w:rsidDel="004C2333">
          <w:delText xml:space="preserve"> </w:delText>
        </w:r>
      </w:del>
      <w:r w:rsidR="00604C1F">
        <w:t>class</w:t>
      </w:r>
      <w:ins w:id="33" w:author="TWNauman" w:date="2020-01-06T10:15:00Z">
        <w:r w:rsidR="00E05E1C">
          <w:t xml:space="preserve"> (updated</w:t>
        </w:r>
      </w:ins>
      <w:ins w:id="34" w:author="TWNauman" w:date="2020-01-06T10:38:00Z">
        <w:r w:rsidR="00E31223">
          <w:t xml:space="preserve"> from original</w:t>
        </w:r>
      </w:ins>
      <w:ins w:id="35" w:author="TWNauman" w:date="2020-01-06T10:15:00Z">
        <w:r w:rsidR="00E05E1C">
          <w:t xml:space="preserve"> </w:t>
        </w:r>
      </w:ins>
      <w:ins w:id="36" w:author="TWNauman" w:date="2020-01-06T10:37:00Z">
        <w:r w:rsidR="00E31223">
          <w:t>map</w:t>
        </w:r>
      </w:ins>
      <w:ins w:id="37" w:author="TWNauman" w:date="2020-01-06T10:38:00Z">
        <w:r w:rsidR="00E31223">
          <w:t xml:space="preserve"> </w:t>
        </w:r>
        <w:r w:rsidR="00A5155D">
          <w:t xml:space="preserve">in </w:t>
        </w:r>
        <w:commentRangeStart w:id="38"/>
        <w:r w:rsidR="00A5155D">
          <w:t xml:space="preserve">Nauman and Duniway </w:t>
        </w:r>
        <w:r w:rsidR="00A5155D">
          <w:t>[</w:t>
        </w:r>
        <w:r w:rsidR="00A5155D">
          <w:t>2016</w:t>
        </w:r>
        <w:commentRangeEnd w:id="38"/>
        <w:r w:rsidR="00A5155D">
          <w:t>]</w:t>
        </w:r>
        <w:r w:rsidR="00A5155D">
          <w:rPr>
            <w:rStyle w:val="CommentReference"/>
            <w:rFonts w:ascii="Times New Roman" w:hAnsi="Times New Roman"/>
          </w:rPr>
          <w:commentReference w:id="38"/>
        </w:r>
      </w:ins>
      <w:ins w:id="39" w:author="TWNauman" w:date="2020-01-06T10:37:00Z">
        <w:r w:rsidR="00E31223">
          <w:t xml:space="preserve"> </w:t>
        </w:r>
      </w:ins>
      <w:ins w:id="40" w:author="TWNauman" w:date="2020-01-06T10:35:00Z">
        <w:r w:rsidR="006C4468">
          <w:t>with addition</w:t>
        </w:r>
      </w:ins>
      <w:ins w:id="41" w:author="TWNauman" w:date="2020-01-06T10:36:00Z">
        <w:r w:rsidR="006C4468">
          <w:t xml:space="preserve">al </w:t>
        </w:r>
        <w:r w:rsidR="00DB2A7B">
          <w:t xml:space="preserve">training </w:t>
        </w:r>
        <w:r w:rsidR="006C4468">
          <w:t>data</w:t>
        </w:r>
      </w:ins>
      <w:ins w:id="42" w:author="TWNauman" w:date="2020-01-06T10:15:00Z">
        <w:r w:rsidR="00893238">
          <w:t>)</w:t>
        </w:r>
      </w:ins>
      <w:r w:rsidR="009F72A1">
        <w:t xml:space="preserve"> </w:t>
      </w:r>
      <w:r w:rsidR="007F70E9">
        <w:t>to the focal treated pixel</w:t>
      </w:r>
      <w:del w:id="43" w:author="TWNauman" w:date="2020-01-06T10:14:00Z">
        <w:r w:rsidR="009F72A1" w:rsidDel="00E05E1C">
          <w:delText xml:space="preserve"> </w:delText>
        </w:r>
        <w:r w:rsidR="009F72A1" w:rsidDel="00E05E1C">
          <w:fldChar w:fldCharType="begin"/>
        </w:r>
        <w:r w:rsidR="002E5DF6" w:rsidDel="00E05E1C">
          <w:del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delInstrText>
        </w:r>
        <w:r w:rsidR="009F72A1" w:rsidDel="00E05E1C">
          <w:fldChar w:fldCharType="separate"/>
        </w:r>
        <w:r w:rsidR="002E5DF6" w:rsidRPr="002E5DF6" w:rsidDel="00E05E1C">
          <w:rPr>
            <w:rFonts w:ascii="Calibri" w:hAnsi="Calibri" w:cs="Calibri"/>
          </w:rPr>
          <w:delText>(Nauman, Ely, Miller, &amp; Duniway, 2019)</w:delText>
        </w:r>
        <w:r w:rsidR="009F72A1" w:rsidDel="00E05E1C">
          <w:fldChar w:fldCharType="end"/>
        </w:r>
      </w:del>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2E5DF6">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2E5DF6" w:rsidRPr="002E5DF6">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w:t>
      </w:r>
      <w:r w:rsidR="007F70E9">
        <w:lastRenderedPageBreak/>
        <w:t>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79B3ACBB" w14:textId="10D3B232" w:rsidR="006A7551" w:rsidRDefault="00172F31" w:rsidP="006A7551">
      <w:pPr>
        <w:pStyle w:val="Heading2"/>
      </w:pPr>
      <w:r>
        <w:t>Simulations</w:t>
      </w:r>
    </w:p>
    <w:p w14:paraId="0F7FF14F" w14:textId="64CFAE6D" w:rsidR="0047725F" w:rsidRDefault="0047725F" w:rsidP="005D675A">
      <w:pPr>
        <w:spacing w:line="480" w:lineRule="auto"/>
      </w:pPr>
      <w:r>
        <w:t xml:space="preserve">In simulations, </w:t>
      </w:r>
      <w:r w:rsidR="00B76794">
        <w:t>absolute point-wise errors</w:t>
      </w:r>
      <w:commentRangeStart w:id="44"/>
      <w:commentRangeStart w:id="45"/>
      <w:r w:rsidR="007F29C8">
        <w:t xml:space="preserve"> </w:t>
      </w:r>
      <w:commentRangeEnd w:id="44"/>
      <w:r w:rsidR="00023236">
        <w:rPr>
          <w:rStyle w:val="CommentReference"/>
          <w:rFonts w:ascii="Times New Roman" w:hAnsi="Times New Roman"/>
        </w:rPr>
        <w:commentReference w:id="44"/>
      </w:r>
      <w:commentRangeEnd w:id="45"/>
      <w:r w:rsidR="00B76794">
        <w:rPr>
          <w:rStyle w:val="CommentReference"/>
          <w:rFonts w:ascii="Times New Roman" w:hAnsi="Times New Roman"/>
        </w:rPr>
        <w:commentReference w:id="45"/>
      </w:r>
      <w:r w:rsidR="007F29C8">
        <w:t xml:space="preserve">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05AA14D"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71202DB7"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proofErr w:type="spellStart"/>
      <w:r>
        <w:t>ResultPanelError</w:t>
      </w:r>
      <w:proofErr w:type="spellEnd"/>
      <w:r>
        <w:t>)</w:t>
      </w:r>
      <w:r w:rsidR="00F3006E">
        <w:t xml:space="preserve">, particularly after signal magnitude reached 10 – 50 % of </w:t>
      </w:r>
      <w:r w:rsidR="00F3006E">
        <w:lastRenderedPageBreak/>
        <w:t xml:space="preserve">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2CC9488C"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proofErr w:type="spellStart"/>
      <w:r w:rsidR="003926AD">
        <w:t>PanelCI</w:t>
      </w:r>
      <w:proofErr w:type="spellEnd"/>
      <w:r w:rsidR="003926AD">
        <w:t>). This method also</w:t>
      </w:r>
      <w:r w:rsidR="00935995">
        <w:t xml:space="preserve"> had high specificity (avoiding false positives) when the treatment effect was negligible</w:t>
      </w:r>
      <w:r w:rsidR="003926AD">
        <w:t xml:space="preserve"> (</w:t>
      </w:r>
      <w:r w:rsidR="006D3A18">
        <w:t xml:space="preserve">Fig </w:t>
      </w:r>
      <w:proofErr w:type="spellStart"/>
      <w:r w:rsidR="006D3A18">
        <w:t>PanelCI</w:t>
      </w:r>
      <w:proofErr w:type="spellEnd"/>
      <w:r w:rsidR="006D3A18">
        <w:t>)</w:t>
      </w:r>
      <w:r w:rsidR="00935995">
        <w:t xml:space="preserve">. Even when the signal-to-noise ratio was high and confounding relatively low, approximately 50% of the true effects were determined to be significantly different from zero. The </w:t>
      </w:r>
      <w:proofErr w:type="spellStart"/>
      <w:proofErr w:type="gramStart"/>
      <w:r w:rsidR="006D3A18">
        <w:t>gsynth</w:t>
      </w:r>
      <w:proofErr w:type="spellEnd"/>
      <w:r w:rsidR="006D3A18">
        <w:t xml:space="preserve"> </w:t>
      </w:r>
      <w:r w:rsidR="00935995">
        <w:t xml:space="preserve"> method</w:t>
      </w:r>
      <w:proofErr w:type="gramEnd"/>
      <w:r w:rsidR="00935995">
        <w:t xml:space="preserve"> had overall high sensitivity and low specificity, </w:t>
      </w:r>
      <w:r w:rsidR="00104E3A">
        <w:t xml:space="preserve"> while the p</w:t>
      </w:r>
      <w:r w:rsidR="00935995">
        <w:t xml:space="preserve">redictive </w:t>
      </w:r>
      <w:commentRangeStart w:id="46"/>
      <w:r w:rsidR="00935995">
        <w:t xml:space="preserve">confidence intervals of the </w:t>
      </w:r>
      <w:proofErr w:type="spellStart"/>
      <w:r w:rsidR="00935995">
        <w:t>DiD</w:t>
      </w:r>
      <w:proofErr w:type="spellEnd"/>
      <w:r w:rsidR="00935995">
        <w:t xml:space="preserve"> </w:t>
      </w:r>
      <w:commentRangeEnd w:id="46"/>
      <w:r w:rsidR="00C97B55">
        <w:rPr>
          <w:rStyle w:val="CommentReference"/>
          <w:rFonts w:ascii="Times New Roman" w:hAnsi="Times New Roman"/>
        </w:rPr>
        <w:commentReference w:id="46"/>
      </w:r>
      <w:r w:rsidR="00935995">
        <w:t xml:space="preserve">model depended on the control population, with more heterogeneous </w:t>
      </w:r>
      <w:r w:rsidR="00E80F24">
        <w:t>controls leading to wide confidence intervals and vice-</w:t>
      </w:r>
      <w:commentRangeStart w:id="47"/>
      <w:commentRangeStart w:id="48"/>
      <w:r w:rsidR="00E80F24">
        <w:t>versa</w:t>
      </w:r>
      <w:commentRangeEnd w:id="47"/>
      <w:r w:rsidR="00E80F24">
        <w:rPr>
          <w:rStyle w:val="CommentReference"/>
          <w:rFonts w:ascii="Times New Roman" w:hAnsi="Times New Roman"/>
        </w:rPr>
        <w:commentReference w:id="47"/>
      </w:r>
      <w:commentRangeEnd w:id="48"/>
      <w:r w:rsidR="007B2994">
        <w:rPr>
          <w:rStyle w:val="CommentReference"/>
          <w:rFonts w:ascii="Times New Roman" w:hAnsi="Times New Roman"/>
        </w:rPr>
        <w:commentReference w:id="48"/>
      </w:r>
      <w:r w:rsidR="00E80F24">
        <w:t>.</w:t>
      </w:r>
    </w:p>
    <w:p w14:paraId="0B53A452" w14:textId="7C7F18A3" w:rsidR="00172F31" w:rsidRDefault="006A7551" w:rsidP="00172F31">
      <w:pPr>
        <w:pStyle w:val="Heading2"/>
      </w:pPr>
      <w:r>
        <w:t>Case Study</w:t>
      </w:r>
    </w:p>
    <w:p w14:paraId="40A2AF16" w14:textId="39C88DA7" w:rsidR="001F56B2" w:rsidRDefault="00940A18" w:rsidP="005D675A">
      <w:pPr>
        <w:spacing w:line="480" w:lineRule="auto"/>
      </w:pPr>
      <w:commentRangeStart w:id="49"/>
      <w:commentRangeStart w:id="50"/>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xml:space="preserve">, </w:t>
      </w:r>
      <w:r w:rsidR="00720796">
        <w:t xml:space="preserve">all of which </w:t>
      </w:r>
      <w:r w:rsidR="00850011">
        <w:t>providing greater discrimination among treatment types than either raw SATVI scores or BFAST</w:t>
      </w:r>
      <w:commentRangeEnd w:id="49"/>
      <w:r w:rsidR="00666AEC">
        <w:rPr>
          <w:rStyle w:val="CommentReference"/>
          <w:rFonts w:ascii="Times New Roman" w:hAnsi="Times New Roman"/>
        </w:rPr>
        <w:commentReference w:id="49"/>
      </w:r>
      <w:commentRangeEnd w:id="50"/>
      <w:r w:rsidR="00ED2770">
        <w:rPr>
          <w:rStyle w:val="CommentReference"/>
          <w:rFonts w:ascii="Times New Roman" w:hAnsi="Times New Roman"/>
        </w:rPr>
        <w:commentReference w:id="50"/>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w:t>
      </w:r>
    </w:p>
    <w:p w14:paraId="7BD35AF1" w14:textId="5C43A6D4"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fig. Karl</w:t>
      </w:r>
      <w:r w:rsidR="008C2394">
        <w:t>)</w:t>
      </w:r>
      <w:r w:rsidR="00850011">
        <w:t>, with broadcast burn (B) having the greatest overall drop in SATVI, followed by pile burn (P) and then mastication (M)</w:t>
      </w:r>
      <w:r w:rsidR="008C2394">
        <w:t xml:space="preserve">. </w:t>
      </w:r>
      <w:r w:rsidR="00B10478">
        <w:t xml:space="preserve">However, </w:t>
      </w:r>
      <w:commentRangeStart w:id="51"/>
      <w:r w:rsidR="00B10478">
        <w:t xml:space="preserve">the increase in ground cover </w:t>
      </w:r>
      <w:commentRangeEnd w:id="51"/>
      <w:r w:rsidR="00A22406">
        <w:rPr>
          <w:rStyle w:val="CommentReference"/>
          <w:rFonts w:ascii="Times New Roman" w:hAnsi="Times New Roman"/>
        </w:rPr>
        <w:commentReference w:id="51"/>
      </w:r>
      <w:r w:rsidR="00B10478">
        <w:t xml:space="preserve">for the mastication treatment (M) </w:t>
      </w:r>
      <w:r w:rsidR="00850011">
        <w:t xml:space="preserve">observed by Karl et al. (2014) </w:t>
      </w:r>
      <w:r w:rsidR="00B10478">
        <w:lastRenderedPageBreak/>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6306955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1472B" w:rsidRPr="0031472B">
        <w:rPr>
          <w:highlight w:val="yellow"/>
        </w:rPr>
        <w:t>cites</w:t>
      </w:r>
      <w:r w:rsidR="0031472B">
        <w:t>)</w:t>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461E2A">
        <w:t xml:space="preserve">synthetic </w:t>
      </w:r>
      <w:r w:rsidR="00857FBB">
        <w:t xml:space="preserve">controls helped discriminate treatment effects compared to raw SATVI values,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1F7BBA">
        <w:t xml:space="preserve"> </w:t>
      </w:r>
    </w:p>
    <w:p w14:paraId="19BDB535" w14:textId="72782721" w:rsidR="002E633A" w:rsidRDefault="002E633A" w:rsidP="002E633A">
      <w:pPr>
        <w:pStyle w:val="Heading3"/>
      </w:pPr>
      <w:r>
        <w:t>Matching is Important</w:t>
      </w:r>
    </w:p>
    <w:p w14:paraId="2FB9DD24" w14:textId="473F5C4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w:t>
      </w:r>
      <w:r w:rsidR="00E852F9" w:rsidRPr="00E852F9">
        <w:lastRenderedPageBreak/>
        <w:t xml:space="preserve">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p>
    <w:p w14:paraId="48143025" w14:textId="15131789" w:rsidR="002E633A" w:rsidRDefault="002E633A" w:rsidP="002E633A">
      <w:pPr>
        <w:pStyle w:val="Heading3"/>
      </w:pPr>
      <w:r>
        <w:t>Method Specific Details</w:t>
      </w:r>
    </w:p>
    <w:p w14:paraId="606D74EA" w14:textId="3D930EA1"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w:t>
      </w:r>
      <w:proofErr w:type="gramStart"/>
      <w:r w:rsidR="009C6753">
        <w:t>sufficient</w:t>
      </w:r>
      <w:proofErr w:type="gramEnd"/>
      <w:r w:rsidR="009C6753">
        <w:t xml:space="preserve">.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commentRangeStart w:id="52"/>
      <w:proofErr w:type="spellStart"/>
      <w:r w:rsidR="009C6753">
        <w:t>etc</w:t>
      </w:r>
      <w:commentRangeEnd w:id="52"/>
      <w:proofErr w:type="spellEnd"/>
      <w:r w:rsidR="00087C36">
        <w:rPr>
          <w:rStyle w:val="CommentReference"/>
          <w:rFonts w:ascii="Times New Roman" w:hAnsi="Times New Roman"/>
        </w:rPr>
        <w:commentReference w:id="52"/>
      </w:r>
      <w:r w:rsidR="009C6753">
        <w:t>). However, parallel trends assumptions are often violated in real data (</w:t>
      </w:r>
      <w:r w:rsidR="009C6753" w:rsidRPr="0031472B">
        <w:rPr>
          <w:highlight w:val="yellow"/>
        </w:rPr>
        <w:t>Cites from Xu</w:t>
      </w:r>
      <w:r w:rsidR="009C6753">
        <w:t xml:space="preserve">), and more sophisticated models may be able to flexibly learn relationships among treated and untreated data through time. </w:t>
      </w:r>
    </w:p>
    <w:p w14:paraId="0F26BD34" w14:textId="7ACB5A1E" w:rsidR="00461E2A"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w:t>
      </w:r>
      <w:commentRangeStart w:id="53"/>
      <w:r w:rsidR="00C73DAB">
        <w:t xml:space="preserve">accurate </w:t>
      </w:r>
      <w:commentRangeEnd w:id="53"/>
      <w:r w:rsidR="001178CC">
        <w:rPr>
          <w:rStyle w:val="CommentReference"/>
          <w:rFonts w:ascii="Times New Roman" w:hAnsi="Times New Roman"/>
        </w:rPr>
        <w:commentReference w:id="53"/>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w:t>
      </w:r>
      <w:commentRangeStart w:id="54"/>
      <w:r w:rsidR="00C73DAB">
        <w:t>data</w:t>
      </w:r>
      <w:commentRangeEnd w:id="54"/>
      <w:r w:rsidR="00B61E13">
        <w:rPr>
          <w:rStyle w:val="CommentReference"/>
          <w:rFonts w:ascii="Times New Roman" w:hAnsi="Times New Roman"/>
        </w:rPr>
        <w:commentReference w:id="54"/>
      </w:r>
      <w:r w:rsidR="00C73DAB">
        <w:t xml:space="preserve">.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w:t>
      </w:r>
      <w:commentRangeStart w:id="55"/>
      <w:r w:rsidR="00BD354C">
        <w:t>overfitting</w:t>
      </w:r>
      <w:commentRangeEnd w:id="55"/>
      <w:r w:rsidR="00822977">
        <w:rPr>
          <w:rStyle w:val="CommentReference"/>
          <w:rFonts w:ascii="Times New Roman" w:hAnsi="Times New Roman"/>
        </w:rPr>
        <w:commentReference w:id="55"/>
      </w:r>
      <w:r w:rsidR="00BD354C">
        <w:t xml:space="preserve"> and biased predictions for counterfactuals </w:t>
      </w:r>
      <w:proofErr w:type="gramStart"/>
      <w:r w:rsidR="00BD354C">
        <w:t xml:space="preserve">( </w:t>
      </w:r>
      <w:r w:rsidR="00BD354C" w:rsidRPr="00A260ED">
        <w:rPr>
          <w:highlight w:val="yellow"/>
        </w:rPr>
        <w:t>CITES</w:t>
      </w:r>
      <w:proofErr w:type="gramEnd"/>
      <w:r w:rsidR="00BD354C">
        <w:t xml:space="preserve">). </w:t>
      </w:r>
      <w:r w:rsidR="00136466">
        <w:t xml:space="preserve">Confidence intervals may also be important to consider if </w:t>
      </w:r>
      <w:r w:rsidR="00136466">
        <w:lastRenderedPageBreak/>
        <w:t xml:space="preserve">relevant, with </w:t>
      </w:r>
      <w:proofErr w:type="spellStart"/>
      <w:r w:rsidR="00136466">
        <w:t>CausalImpact</w:t>
      </w:r>
      <w:proofErr w:type="spellEnd"/>
      <w:r w:rsidR="00136466">
        <w:t xml:space="preserve"> generally having conservative estimates and </w:t>
      </w:r>
      <w:proofErr w:type="spellStart"/>
      <w:r w:rsidR="00136466">
        <w:t>gsynth</w:t>
      </w:r>
      <w:proofErr w:type="spellEnd"/>
      <w:r w:rsidR="00136466">
        <w:t xml:space="preserve"> typically having higher levels of sensitivity, </w:t>
      </w:r>
      <w:commentRangeStart w:id="56"/>
      <w:r w:rsidR="00136466">
        <w:t xml:space="preserve">possibly as an artifact of violated assumptions </w:t>
      </w:r>
      <w:commentRangeEnd w:id="56"/>
      <w:r w:rsidR="00395FE3">
        <w:rPr>
          <w:rStyle w:val="CommentReference"/>
          <w:rFonts w:ascii="Times New Roman" w:hAnsi="Times New Roman"/>
        </w:rPr>
        <w:commentReference w:id="56"/>
      </w:r>
      <w:r w:rsidR="00136466">
        <w:t xml:space="preserve">of the parametric standard error estimates (Xu 2017). </w:t>
      </w:r>
    </w:p>
    <w:p w14:paraId="52E594AA" w14:textId="77ADF048" w:rsidR="00DA0BD9" w:rsidRDefault="00BD7AC6" w:rsidP="002E633A">
      <w:pPr>
        <w:pStyle w:val="Heading3"/>
      </w:pPr>
      <w:r>
        <w:t>Notes for Application</w:t>
      </w:r>
    </w:p>
    <w:p w14:paraId="667C90CD" w14:textId="20C81CC8"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 xml:space="preserve">Rather, this variation may be used to extend insight about fine-scale environmental controls on treatments or expected spatial variance in treatment efficiency.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broader analyses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p>
    <w:p w14:paraId="5195F323" w14:textId="1A98C7C8" w:rsidR="002E633A" w:rsidRPr="002E633A" w:rsidRDefault="002E633A" w:rsidP="002E633A">
      <w:pPr>
        <w:pStyle w:val="Heading3"/>
      </w:pPr>
      <w:r>
        <w:t>Broader Implications</w:t>
      </w:r>
    </w:p>
    <w:p w14:paraId="3DB34653" w14:textId="052E3096"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ins w:id="57" w:author="TWNauman" w:date="2020-01-06T11:27:00Z">
        <w:r w:rsidR="00FA1A1B">
          <w:t xml:space="preserve"> (e.g. </w:t>
        </w:r>
        <w:commentRangeStart w:id="58"/>
        <w:r w:rsidR="00FA1A1B">
          <w:t>Copeland et al., 201</w:t>
        </w:r>
      </w:ins>
      <w:ins w:id="59" w:author="TWNauman" w:date="2020-01-06T11:28:00Z">
        <w:r w:rsidR="0089200E">
          <w:t>8</w:t>
        </w:r>
        <w:commentRangeEnd w:id="58"/>
        <w:r w:rsidR="0089200E">
          <w:rPr>
            <w:rStyle w:val="CommentReference"/>
            <w:rFonts w:ascii="Times New Roman" w:hAnsi="Times New Roman"/>
          </w:rPr>
          <w:commentReference w:id="58"/>
        </w:r>
      </w:ins>
      <w:ins w:id="60" w:author="TWNauman" w:date="2020-01-06T11:27:00Z">
        <w:r w:rsidR="00FA1A1B">
          <w:t>)</w:t>
        </w:r>
      </w:ins>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utilize available data to estimate the response to a ‘no action alternative’, commonly included in environmental analysis (NEPA Citation). </w:t>
      </w:r>
      <w:r w:rsidR="001B704C">
        <w:t xml:space="preserve">Furthermore, sophisticated </w:t>
      </w:r>
      <w:r w:rsidR="00D16DF5">
        <w:t>versions</w:t>
      </w:r>
      <w:r w:rsidR="001B704C">
        <w:t xml:space="preserve"> of synthetic control can be easily implemented</w:t>
      </w:r>
      <w:r w:rsidR="00D16DF5">
        <w:t xml:space="preserve"> in open-source software environments</w:t>
      </w:r>
      <w:r w:rsidR="001B704C">
        <w:t xml:space="preserve">, flexibly </w:t>
      </w:r>
      <w:r w:rsidR="001B704C">
        <w:lastRenderedPageBreak/>
        <w:t xml:space="preserve">learn from multiple types of data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4A206932" w14:textId="58707DAD" w:rsidR="00BE276D" w:rsidRPr="003715AA" w:rsidRDefault="00DF6E65" w:rsidP="005D675A">
      <w:pPr>
        <w:spacing w:line="480" w:lineRule="auto"/>
      </w:pPr>
      <w:r>
        <w:br w:type="page"/>
      </w:r>
    </w:p>
    <w:p w14:paraId="0B6B892A" w14:textId="77777777" w:rsidR="003715AA" w:rsidRDefault="00421BB4" w:rsidP="00FC0F9D">
      <w:pPr>
        <w:pStyle w:val="Heading1"/>
      </w:pPr>
      <w:r>
        <w:lastRenderedPageBreak/>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5D675A">
            <w:pPr>
              <w:spacing w:line="480" w:lineRule="auto"/>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5D675A">
            <w:pPr>
              <w:spacing w:line="480" w:lineRule="auto"/>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23431137" w:rsidR="00FC0F9D" w:rsidRPr="00675F61" w:rsidRDefault="00267FE9" w:rsidP="004A2ABA">
            <w:pPr>
              <w:rPr>
                <w:sz w:val="18"/>
              </w:rPr>
            </w:pPr>
            <w:r w:rsidRPr="00D16DF5">
              <w:rPr>
                <w:sz w:val="18"/>
                <w:highlight w:val="yellow"/>
              </w:rPr>
              <w:t>XXXX</w:t>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commentRangeStart w:id="61"/>
      <w:proofErr w:type="spellStart"/>
      <w:r>
        <w:t>Sim</w:t>
      </w:r>
      <w:commentRangeEnd w:id="61"/>
      <w:r w:rsidR="004B2BE3">
        <w:rPr>
          <w:rStyle w:val="CommentReference"/>
          <w:rFonts w:ascii="Times New Roman" w:eastAsiaTheme="minorHAnsi" w:hAnsi="Times New Roman" w:cstheme="minorBidi"/>
          <w:color w:val="auto"/>
        </w:rPr>
        <w:commentReference w:id="61"/>
      </w:r>
      <w:r>
        <w:t>ulationExample</w:t>
      </w:r>
      <w:proofErr w:type="spellEnd"/>
    </w:p>
    <w:p w14:paraId="128AB852" w14:textId="77777777" w:rsidR="003715AA" w:rsidRDefault="0009252C" w:rsidP="005D675A">
      <w:pPr>
        <w:spacing w:line="480" w:lineRule="auto"/>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2311" cy="5098601"/>
                    </a:xfrm>
                    <a:prstGeom prst="rect">
                      <a:avLst/>
                    </a:prstGeom>
                  </pic:spPr>
                </pic:pic>
              </a:graphicData>
            </a:graphic>
          </wp:inline>
        </w:drawing>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77777777" w:rsidR="00986670" w:rsidRDefault="00986670" w:rsidP="0009252C">
      <w:pPr>
        <w:pStyle w:val="Heading3"/>
      </w:pPr>
      <w:commentRangeStart w:id="62"/>
      <w:r>
        <w:t>Fig</w:t>
      </w:r>
      <w:commentRangeEnd w:id="62"/>
      <w:r w:rsidR="00AD7C5E">
        <w:rPr>
          <w:rStyle w:val="CommentReference"/>
          <w:rFonts w:ascii="Times New Roman" w:eastAsiaTheme="minorHAnsi" w:hAnsi="Times New Roman" w:cstheme="minorBidi"/>
          <w:color w:val="auto"/>
        </w:rPr>
        <w:commentReference w:id="62"/>
      </w:r>
      <w:r>
        <w:t xml:space="preserve">ure </w:t>
      </w:r>
      <w:proofErr w:type="spellStart"/>
      <w:r w:rsidR="0009252C">
        <w:t>EvaluationExample</w:t>
      </w:r>
      <w:proofErr w:type="spellEnd"/>
    </w:p>
    <w:p w14:paraId="1A3002CC" w14:textId="566C62F5"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rsidP="005D675A">
      <w:pPr>
        <w:spacing w:line="480" w:lineRule="auto"/>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036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0C6C1987" w:rsidR="0009252C" w:rsidRDefault="00356490" w:rsidP="005D675A">
      <w:pPr>
        <w:spacing w:line="480" w:lineRule="auto"/>
      </w:pPr>
      <w:r>
        <w:t xml:space="preserve">Simulation results for absolute error in estimated treatment effect as a function of signal-to-noise ratio (treatment effect magnitude / </w:t>
      </w:r>
      <w:r w:rsidR="00D16DF5">
        <w:t>std. deviation</w:t>
      </w:r>
      <w:r>
        <w:t xml:space="preserve"> random noise). Results broken down by number of controls available (columns) and degree of mismatch between the landscape type of controls and treated pixels (</w:t>
      </w:r>
      <w:r w:rsidR="00D16DF5">
        <w:t xml:space="preserve">rows; </w:t>
      </w:r>
      <w:r>
        <w:t xml:space="preserve">0 = no mismatch, 1 = total mismatch). </w:t>
      </w:r>
    </w:p>
    <w:p w14:paraId="7600FE63" w14:textId="5F717260" w:rsidR="006D131F" w:rsidRDefault="00591E79" w:rsidP="005D675A">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p>
    <w:p w14:paraId="1F2C10EE" w14:textId="77777777" w:rsidR="00356490" w:rsidRDefault="00356490" w:rsidP="005D675A">
      <w:pPr>
        <w:spacing w:line="480" w:lineRule="auto"/>
      </w:pPr>
    </w:p>
    <w:p w14:paraId="789242C3" w14:textId="7B348048" w:rsidR="00A5406C" w:rsidRDefault="00A5406C" w:rsidP="005D675A">
      <w:pPr>
        <w:spacing w:line="480" w:lineRule="auto"/>
      </w:pPr>
      <w:r>
        <w:lastRenderedPageBreak/>
        <w:br w:type="page"/>
      </w:r>
    </w:p>
    <w:p w14:paraId="76E9D921" w14:textId="46EB22C1" w:rsidR="00A5406C" w:rsidRDefault="00A5406C" w:rsidP="004060BB">
      <w:pPr>
        <w:pStyle w:val="Heading3"/>
      </w:pPr>
      <w:bookmarkStart w:id="63" w:name="_Hlk27234157"/>
      <w:r>
        <w:lastRenderedPageBreak/>
        <w:t xml:space="preserve">Figure </w:t>
      </w:r>
      <w:proofErr w:type="spellStart"/>
      <w:r>
        <w:t>PanelCI</w:t>
      </w:r>
      <w:proofErr w:type="spellEnd"/>
    </w:p>
    <w:p w14:paraId="53D0541A" w14:textId="47037686" w:rsidR="00A5406C" w:rsidRDefault="00A5406C" w:rsidP="005D675A">
      <w:pPr>
        <w:spacing w:line="480" w:lineRule="auto"/>
      </w:pPr>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w:t>
      </w:r>
      <w:r w:rsidR="00D66198">
        <w:t>er</w:t>
      </w:r>
      <w:r>
        <w:t xml:space="preserve"> (columns</w:t>
      </w:r>
      <w:r w:rsidR="00935995">
        <w:t>; season + climate + drift + satellite</w:t>
      </w:r>
      <w:r>
        <w:t xml:space="preserve">) and signal-to-noise ratio (x-axis). Showing data 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6668C3ED"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del w:id="64" w:author="TWNauman" w:date="2020-01-06T10:10:00Z">
        <w:r w:rsidDel="00DC1CC0">
          <w:delText xml:space="preserve">following </w:delText>
        </w:r>
      </w:del>
      <w:ins w:id="65" w:author="TWNauman" w:date="2020-01-06T10:10:00Z">
        <w:r w:rsidR="00DC1CC0">
          <w:t>modifying</w:t>
        </w:r>
        <w:r w:rsidR="00DC1CC0">
          <w:t xml:space="preserve"> </w:t>
        </w:r>
      </w:ins>
      <w:r>
        <w:t>Nauman et al. (</w:t>
      </w:r>
      <w:commentRangeStart w:id="66"/>
      <w:r>
        <w:t>20</w:t>
      </w:r>
      <w:ins w:id="67" w:author="TWNauman" w:date="2020-01-06T10:10:00Z">
        <w:r w:rsidR="00DC1CC0">
          <w:rPr>
            <w:highlight w:val="yellow"/>
          </w:rPr>
          <w:t>16</w:t>
        </w:r>
        <w:commentRangeEnd w:id="66"/>
        <w:r w:rsidR="00717C43">
          <w:rPr>
            <w:rStyle w:val="CommentReference"/>
            <w:rFonts w:ascii="Times New Roman" w:hAnsi="Times New Roman"/>
          </w:rPr>
          <w:commentReference w:id="66"/>
        </w:r>
      </w:ins>
      <w:del w:id="68" w:author="TWNauman" w:date="2020-01-06T10:10:00Z">
        <w:r w:rsidRPr="00D66198" w:rsidDel="00DC1CC0">
          <w:rPr>
            <w:highlight w:val="yellow"/>
          </w:rPr>
          <w:delText>XX</w:delText>
        </w:r>
      </w:del>
      <w:r>
        <w:t xml:space="preserve">). One hundred control pixels were selected for each treated pixel from a narrowed pool of candidates with similar topographic and </w:t>
      </w:r>
      <w:del w:id="69" w:author="TWNauman" w:date="2020-01-06T11:43:00Z">
        <w:r w:rsidDel="00357C29">
          <w:delText xml:space="preserve">edaphic </w:delText>
        </w:r>
      </w:del>
      <w:ins w:id="70" w:author="TWNauman" w:date="2020-01-06T11:43:00Z">
        <w:r w:rsidR="00357C29">
          <w:t>soil</w:t>
        </w:r>
        <w:r w:rsidR="00357C29">
          <w:t xml:space="preserve"> </w:t>
        </w:r>
      </w:ins>
      <w:r>
        <w:t xml:space="preserve">properties. </w:t>
      </w:r>
      <w:commentRangeStart w:id="71"/>
      <w:r>
        <w:t>Panel D</w:t>
      </w:r>
      <w:commentRangeEnd w:id="71"/>
      <w:r w:rsidR="00CB6C2C">
        <w:rPr>
          <w:rStyle w:val="CommentReference"/>
          <w:rFonts w:ascii="Times New Roman" w:hAnsi="Times New Roman"/>
        </w:rPr>
        <w:commentReference w:id="71"/>
      </w:r>
      <w:r>
        <w:t xml:space="preserve">: estimated median per-pixel treatment effect for the 2010 growing season (Mar – Nov) in units of SATVI * 1000. </w:t>
      </w:r>
      <w:del w:id="72" w:author="TWNauman" w:date="2020-01-06T11:44:00Z">
        <w:r w:rsidDel="00781821">
          <w:delText>Bottom Right</w:delText>
        </w:r>
      </w:del>
      <w:ins w:id="73" w:author="TWNauman" w:date="2020-01-06T11:44:00Z">
        <w:r w:rsidR="00781821">
          <w:t>Panel G</w:t>
        </w:r>
      </w:ins>
      <w:r>
        <w:t xml:space="preserve">: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043BC0E7" w:rsidR="004060BB" w:rsidRDefault="004060BB" w:rsidP="004060BB">
      <w:pPr>
        <w:pStyle w:val="Heading3"/>
      </w:pPr>
      <w:commentRangeStart w:id="74"/>
      <w:r>
        <w:lastRenderedPageBreak/>
        <w:t>Fig</w:t>
      </w:r>
      <w:commentRangeEnd w:id="74"/>
      <w:r w:rsidR="008C6C67">
        <w:rPr>
          <w:rStyle w:val="CommentReference"/>
          <w:rFonts w:ascii="Times New Roman" w:eastAsiaTheme="minorHAnsi" w:hAnsi="Times New Roman" w:cstheme="minorBidi"/>
          <w:color w:val="auto"/>
        </w:rPr>
        <w:commentReference w:id="74"/>
      </w:r>
      <w:r>
        <w:t xml:space="preserve">ure </w:t>
      </w:r>
      <w:proofErr w:type="spellStart"/>
      <w:r>
        <w:t>shayDistrosOverall</w:t>
      </w:r>
      <w:proofErr w:type="spellEnd"/>
    </w:p>
    <w:bookmarkEnd w:id="63"/>
    <w:p w14:paraId="160DB450" w14:textId="1DB91875" w:rsidR="004060BB"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36D2853" w:rsidR="00B8603C" w:rsidRDefault="00C365AE" w:rsidP="005D675A">
      <w:pPr>
        <w:spacing w:line="480" w:lineRule="auto"/>
      </w:pPr>
      <w:r>
        <w:rPr>
          <w:noProof/>
        </w:rPr>
        <w:drawing>
          <wp:inline distT="0" distB="0" distL="0" distR="0" wp14:anchorId="3DB0FEF3" wp14:editId="3D3206AA">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6260"/>
                    </a:xfrm>
                    <a:prstGeom prst="rect">
                      <a:avLst/>
                    </a:prstGeom>
                  </pic:spPr>
                </pic:pic>
              </a:graphicData>
            </a:graphic>
          </wp:inline>
        </w:drawing>
      </w:r>
      <w:r w:rsidR="00B8603C">
        <w:br w:type="page"/>
      </w:r>
    </w:p>
    <w:p w14:paraId="57026DC3" w14:textId="77777777" w:rsidR="004060BB" w:rsidRDefault="00B8603C" w:rsidP="00347240">
      <w:pPr>
        <w:pStyle w:val="Heading3"/>
      </w:pPr>
      <w:commentRangeStart w:id="75"/>
      <w:commentRangeStart w:id="76"/>
      <w:r>
        <w:lastRenderedPageBreak/>
        <w:t>Figure Karl</w:t>
      </w:r>
      <w:commentRangeEnd w:id="75"/>
      <w:r w:rsidR="00720796">
        <w:rPr>
          <w:rStyle w:val="CommentReference"/>
          <w:rFonts w:ascii="Times New Roman" w:eastAsiaTheme="minorHAnsi" w:hAnsi="Times New Roman" w:cstheme="minorBidi"/>
          <w:color w:val="auto"/>
        </w:rPr>
        <w:commentReference w:id="75"/>
      </w:r>
      <w:commentRangeEnd w:id="76"/>
      <w:r w:rsidR="00053C02">
        <w:rPr>
          <w:rStyle w:val="CommentReference"/>
          <w:rFonts w:ascii="Times New Roman" w:eastAsiaTheme="minorHAnsi" w:hAnsi="Times New Roman" w:cstheme="minorBidi"/>
          <w:color w:val="auto"/>
        </w:rPr>
        <w:commentReference w:id="76"/>
      </w:r>
    </w:p>
    <w:p w14:paraId="1339B5A6" w14:textId="76CFAD6C" w:rsidR="00B8603C" w:rsidRDefault="00B8603C" w:rsidP="005D675A">
      <w:pPr>
        <w:spacing w:line="480" w:lineRule="auto"/>
      </w:pPr>
      <w:del w:id="77" w:author="TWNauman" w:date="2020-01-06T11:51:00Z">
        <w:r w:rsidDel="00E37883">
          <w:delText xml:space="preserve">Percent </w:delText>
        </w:r>
      </w:del>
      <w:ins w:id="78" w:author="TWNauman" w:date="2020-01-06T11:51:00Z">
        <w:r w:rsidR="00E37883">
          <w:t>Fractional</w:t>
        </w:r>
        <w:r w:rsidR="00E37883">
          <w:t xml:space="preserve"> </w:t>
        </w:r>
      </w:ins>
      <w:r>
        <w:t xml:space="preserve">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5D675A">
      <w:pPr>
        <w:spacing w:line="480" w:lineRule="auto"/>
      </w:pPr>
      <w:r>
        <w:rPr>
          <w:noProof/>
        </w:rPr>
        <w:drawing>
          <wp:inline distT="0" distB="0" distL="0" distR="0" wp14:anchorId="7858FCC9" wp14:editId="1C0EA0BD">
            <wp:extent cx="5762625" cy="472324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389"/>
                    <a:stretch/>
                  </pic:blipFill>
                  <pic:spPr bwMode="auto">
                    <a:xfrm>
                      <a:off x="0" y="0"/>
                      <a:ext cx="5762625" cy="4723241"/>
                    </a:xfrm>
                    <a:prstGeom prst="rect">
                      <a:avLst/>
                    </a:prstGeom>
                    <a:ln>
                      <a:noFill/>
                    </a:ln>
                    <a:extLst>
                      <a:ext uri="{53640926-AAD7-44D8-BBD7-CCE9431645EC}">
                        <a14:shadowObscured xmlns:a14="http://schemas.microsoft.com/office/drawing/2010/main"/>
                      </a:ext>
                    </a:extLst>
                  </pic:spPr>
                </pic:pic>
              </a:graphicData>
            </a:graphic>
          </wp:inline>
        </w:drawing>
      </w:r>
      <w:r w:rsidR="008E13B8">
        <w:t xml:space="preserve"> </w:t>
      </w:r>
    </w:p>
    <w:p w14:paraId="1C4FFAB8" w14:textId="40819053" w:rsidR="008E13B8" w:rsidRDefault="00141BD6" w:rsidP="005D675A">
      <w:pPr>
        <w:spacing w:line="480" w:lineRule="auto"/>
      </w:pPr>
      <w:r>
        <w:br w:type="page"/>
      </w:r>
    </w:p>
    <w:p w14:paraId="2C3D7483" w14:textId="5FFF2AA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commentRangeStart w:id="79"/>
      <w:r w:rsidRPr="008E13B8">
        <w:rPr>
          <w:rFonts w:asciiTheme="majorHAnsi" w:eastAsiaTheme="majorEastAsia" w:hAnsiTheme="majorHAnsi" w:cstheme="majorBidi"/>
          <w:color w:val="1F3763" w:themeColor="accent1" w:themeShade="7F"/>
          <w:sz w:val="24"/>
          <w:szCs w:val="24"/>
        </w:rPr>
        <w:lastRenderedPageBreak/>
        <w:t xml:space="preserve">Figure </w:t>
      </w:r>
      <w:commentRangeEnd w:id="79"/>
      <w:r w:rsidR="00A2717D">
        <w:rPr>
          <w:rStyle w:val="CommentReference"/>
          <w:rFonts w:ascii="Times New Roman" w:hAnsi="Times New Roman"/>
        </w:rPr>
        <w:commentReference w:id="79"/>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5980"/>
                    </a:xfrm>
                    <a:prstGeom prst="rect">
                      <a:avLst/>
                    </a:prstGeom>
                  </pic:spPr>
                </pic:pic>
              </a:graphicData>
            </a:graphic>
          </wp:inline>
        </w:drawing>
      </w:r>
    </w:p>
    <w:p w14:paraId="08602CEB" w14:textId="77777777" w:rsidR="008E13B8" w:rsidRDefault="008E13B8" w:rsidP="005D675A">
      <w:pPr>
        <w:spacing w:line="480" w:lineRule="auto"/>
        <w:rPr>
          <w:noProof/>
        </w:rPr>
      </w:pPr>
    </w:p>
    <w:p w14:paraId="6CA7F0F6" w14:textId="77777777" w:rsidR="008E13B8" w:rsidRDefault="008E13B8" w:rsidP="005D675A">
      <w:pPr>
        <w:spacing w:line="480" w:lineRule="auto"/>
        <w:rPr>
          <w:noProof/>
        </w:rPr>
      </w:pPr>
    </w:p>
    <w:p w14:paraId="01D3F30D" w14:textId="36980511" w:rsidR="008E13B8" w:rsidRDefault="008E13B8" w:rsidP="005D675A">
      <w:pPr>
        <w:spacing w:line="480" w:lineRule="auto"/>
      </w:pPr>
    </w:p>
    <w:p w14:paraId="3B890C2B" w14:textId="01073F1C" w:rsidR="00644D3E" w:rsidRDefault="00644D3E" w:rsidP="005D675A">
      <w:pPr>
        <w:spacing w:line="480" w:lineRule="auto"/>
      </w:pPr>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rsidP="005D675A">
      <w:pPr>
        <w:spacing w:line="480" w:lineRule="auto"/>
        <w:rPr>
          <w:noProof/>
        </w:rPr>
      </w:pPr>
    </w:p>
    <w:p w14:paraId="0898C66D" w14:textId="086CDE08" w:rsidR="00644D3E" w:rsidRDefault="00644D3E" w:rsidP="005D675A">
      <w:pPr>
        <w:spacing w:line="480" w:lineRule="auto"/>
      </w:pPr>
      <w:r>
        <w:t>Serial Correlation</w:t>
      </w:r>
    </w:p>
    <w:p w14:paraId="23D9043C" w14:textId="578446B1" w:rsidR="00644D3E" w:rsidRDefault="00644D3E" w:rsidP="005D675A">
      <w:pPr>
        <w:spacing w:line="480" w:lineRule="auto"/>
      </w:pPr>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rsidP="005D675A">
      <w:pPr>
        <w:spacing w:line="480" w:lineRule="auto"/>
        <w:rPr>
          <w:noProof/>
        </w:rPr>
      </w:pPr>
      <w:r>
        <w:rPr>
          <w:noProof/>
        </w:rPr>
        <w:br w:type="page"/>
      </w:r>
    </w:p>
    <w:p w14:paraId="5E09A21A" w14:textId="40AD086E" w:rsidR="00231DCB" w:rsidRDefault="00231DCB" w:rsidP="00231DCB">
      <w:pPr>
        <w:pStyle w:val="Heading3"/>
      </w:pPr>
      <w:bookmarkStart w:id="81" w:name="_Hlk27480850"/>
      <w:r>
        <w:lastRenderedPageBreak/>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81"/>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 xml:space="preserve">Masked and buffered by 1 pixel (30 m) all </w:t>
            </w:r>
            <w:proofErr w:type="gramStart"/>
            <w:r w:rsidRPr="00605ED2">
              <w:rPr>
                <w:sz w:val="18"/>
              </w:rPr>
              <w:t>water(</w:t>
            </w:r>
            <w:proofErr w:type="gramEnd"/>
            <w:r w:rsidRPr="00605ED2">
              <w:rPr>
                <w:sz w:val="18"/>
              </w:rPr>
              <w:t>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82" w:name="RANGE!C2"/>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northwest (1) or southeast (-1) a site faces </w:t>
            </w:r>
            <w:bookmarkEnd w:id="82"/>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83" w:name="RANGE!C3"/>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south (1) or north (-1) a site faces </w:t>
            </w:r>
            <w:bookmarkEnd w:id="83"/>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Steve Fick" w:date="2019-12-18T16:05:00Z" w:initials="SEF">
    <w:p w14:paraId="7F633C3C" w14:textId="61C05CDD" w:rsidR="003926AD" w:rsidRDefault="003926AD">
      <w:pPr>
        <w:pStyle w:val="CommentText"/>
      </w:pPr>
      <w:r>
        <w:rPr>
          <w:rStyle w:val="CommentReference"/>
        </w:rPr>
        <w:annotationRef/>
      </w:r>
      <w:r>
        <w:t>Any ideas for other examples, or references?</w:t>
      </w:r>
    </w:p>
  </w:comment>
  <w:comment w:id="3" w:author="Duniway, Michael C." w:date="2019-12-21T07:01:00Z" w:initials="DMC">
    <w:p w14:paraId="2997CC99" w14:textId="7A39F26F" w:rsidR="003926AD" w:rsidRDefault="003926AD">
      <w:pPr>
        <w:pStyle w:val="CommentText"/>
      </w:pPr>
      <w:r>
        <w:rPr>
          <w:rStyle w:val="CommentReference"/>
        </w:rPr>
        <w:annotationRef/>
      </w:r>
      <w:r>
        <w:t xml:space="preserve">Like a management unit?  Allotment, protected area (e.g. NPS).  We could probably find something from the grazing or conservation literature. </w:t>
      </w:r>
    </w:p>
  </w:comment>
  <w:comment w:id="1" w:author="Duniway, Michael C." w:date="2019-12-21T09:22:00Z" w:initials="DMC">
    <w:p w14:paraId="694F9189" w14:textId="77777777" w:rsidR="003926AD" w:rsidRDefault="003926AD">
      <w:pPr>
        <w:pStyle w:val="CommentText"/>
      </w:pPr>
      <w:r>
        <w:rPr>
          <w:rStyle w:val="CommentReference"/>
        </w:rPr>
        <w:annotationRef/>
      </w:r>
      <w:r>
        <w:t>Is it possible to make this more concrete with an example or set of examples?</w:t>
      </w:r>
    </w:p>
    <w:p w14:paraId="259EA4CF" w14:textId="77777777" w:rsidR="003926AD" w:rsidRDefault="003926AD">
      <w:pPr>
        <w:pStyle w:val="CommentText"/>
      </w:pPr>
    </w:p>
    <w:p w14:paraId="29B4753E" w14:textId="77777777" w:rsidR="003926AD" w:rsidRDefault="003926AD">
      <w:pPr>
        <w:pStyle w:val="CommentText"/>
      </w:pPr>
      <w:r>
        <w:t xml:space="preserve">I imagine there are papers in the island biogeography realm from Africa and </w:t>
      </w:r>
      <w:proofErr w:type="gramStart"/>
      <w:r>
        <w:t>large scale</w:t>
      </w:r>
      <w:proofErr w:type="gramEnd"/>
      <w:r>
        <w:t xml:space="preserve"> grazing analyses where they try to do this.</w:t>
      </w:r>
    </w:p>
    <w:p w14:paraId="522B60CE" w14:textId="77777777" w:rsidR="003926AD" w:rsidRDefault="003926AD">
      <w:pPr>
        <w:pStyle w:val="CommentText"/>
      </w:pPr>
    </w:p>
    <w:p w14:paraId="059BA5AF" w14:textId="53AE4334" w:rsidR="003926AD" w:rsidRDefault="003926AD">
      <w:pPr>
        <w:pStyle w:val="CommentText"/>
      </w:pPr>
      <w:r>
        <w:t xml:space="preserve">I’m not sure as this paragraph stands now the ‘problem’ could be made a little clearer.  </w:t>
      </w:r>
    </w:p>
  </w:comment>
  <w:comment w:id="5" w:author="TWNauman" w:date="2020-01-06T09:40:00Z" w:initials="TWN">
    <w:p w14:paraId="6485E36A" w14:textId="2442DDA1" w:rsidR="00CC0F88" w:rsidRDefault="00CC0F88">
      <w:pPr>
        <w:pStyle w:val="CommentText"/>
      </w:pPr>
      <w:r>
        <w:rPr>
          <w:rStyle w:val="CommentReference"/>
        </w:rPr>
        <w:annotationRef/>
      </w:r>
      <w:r>
        <w:t>Some of the Sage restoration literature may fit as treatment effectiveness is generally</w:t>
      </w:r>
      <w:r w:rsidR="00785D3A">
        <w:t xml:space="preserve"> more</w:t>
      </w:r>
      <w:r>
        <w:t xml:space="preserve"> </w:t>
      </w:r>
      <w:r w:rsidR="00E26ADE">
        <w:t>related to confounding abiotic factors, but maybe not exactly what you’re looking for here.</w:t>
      </w:r>
    </w:p>
    <w:p w14:paraId="7EC63AFB" w14:textId="77777777" w:rsidR="00E26ADE" w:rsidRDefault="00E26ADE">
      <w:pPr>
        <w:pStyle w:val="CommentText"/>
      </w:pPr>
    </w:p>
    <w:p w14:paraId="7DC85974" w14:textId="54C8E772" w:rsidR="00E26ADE" w:rsidRDefault="007D15F4">
      <w:pPr>
        <w:pStyle w:val="CommentText"/>
        <w:rPr>
          <w:rFonts w:ascii="Arial" w:hAnsi="Arial" w:cs="Arial"/>
          <w:color w:val="1C1D1E"/>
          <w:sz w:val="21"/>
          <w:szCs w:val="21"/>
          <w:shd w:val="clear" w:color="auto" w:fill="FFFFFF"/>
        </w:rPr>
      </w:pPr>
      <w:r>
        <w:rPr>
          <w:rFonts w:ascii="Arial" w:hAnsi="Arial" w:cs="Arial"/>
          <w:color w:val="1C1D1E"/>
          <w:sz w:val="21"/>
          <w:szCs w:val="21"/>
          <w:shd w:val="clear" w:color="auto" w:fill="FFFFFF"/>
        </w:rPr>
        <w:t xml:space="preserve">Arkle, R. S., D. S. </w:t>
      </w:r>
      <w:proofErr w:type="spellStart"/>
      <w:r>
        <w:rPr>
          <w:rFonts w:ascii="Arial" w:hAnsi="Arial" w:cs="Arial"/>
          <w:color w:val="1C1D1E"/>
          <w:sz w:val="21"/>
          <w:szCs w:val="21"/>
          <w:shd w:val="clear" w:color="auto" w:fill="FFFFFF"/>
        </w:rPr>
        <w:t>Pilliod</w:t>
      </w:r>
      <w:proofErr w:type="spellEnd"/>
      <w:r>
        <w:rPr>
          <w:rFonts w:ascii="Arial" w:hAnsi="Arial" w:cs="Arial"/>
          <w:color w:val="1C1D1E"/>
          <w:sz w:val="21"/>
          <w:szCs w:val="21"/>
          <w:shd w:val="clear" w:color="auto" w:fill="FFFFFF"/>
        </w:rPr>
        <w:t xml:space="preserve">, S. E. </w:t>
      </w:r>
      <w:proofErr w:type="spellStart"/>
      <w:r>
        <w:rPr>
          <w:rFonts w:ascii="Arial" w:hAnsi="Arial" w:cs="Arial"/>
          <w:color w:val="1C1D1E"/>
          <w:sz w:val="21"/>
          <w:szCs w:val="21"/>
          <w:shd w:val="clear" w:color="auto" w:fill="FFFFFF"/>
        </w:rPr>
        <w:t>Hanser</w:t>
      </w:r>
      <w:proofErr w:type="spellEnd"/>
      <w:r>
        <w:rPr>
          <w:rFonts w:ascii="Arial" w:hAnsi="Arial" w:cs="Arial"/>
          <w:color w:val="1C1D1E"/>
          <w:sz w:val="21"/>
          <w:szCs w:val="21"/>
          <w:shd w:val="clear" w:color="auto" w:fill="FFFFFF"/>
        </w:rPr>
        <w:t xml:space="preserve">, M. L. Brooks, J. C. Chambers, J. B. Grace, K. C. Knutson, D. A. Pyke, J. L. Welty, and T. A. Wirth. 2014. Quantifying restoration effectiveness using multi-scale habitat models: implications for sage-grouse in the Great Basin. Ecosphere 5(3):31. </w:t>
      </w:r>
      <w:hyperlink r:id="rId1" w:history="1">
        <w:r w:rsidR="002E6058" w:rsidRPr="00E4701C">
          <w:rPr>
            <w:rStyle w:val="Hyperlink"/>
            <w:rFonts w:ascii="Arial" w:hAnsi="Arial" w:cs="Arial"/>
            <w:sz w:val="21"/>
            <w:szCs w:val="21"/>
            <w:shd w:val="clear" w:color="auto" w:fill="FFFFFF"/>
          </w:rPr>
          <w:t>http://dx.doi.org/10.1890/ES13-00278.1</w:t>
        </w:r>
      </w:hyperlink>
    </w:p>
    <w:p w14:paraId="4D0054F8" w14:textId="77777777" w:rsidR="002E6058" w:rsidRDefault="002E6058">
      <w:pPr>
        <w:pStyle w:val="CommentText"/>
        <w:rPr>
          <w:rFonts w:ascii="Arial" w:hAnsi="Arial" w:cs="Arial"/>
          <w:color w:val="1C1D1E"/>
          <w:sz w:val="21"/>
          <w:szCs w:val="21"/>
          <w:shd w:val="clear" w:color="auto" w:fill="FFFFFF"/>
        </w:rPr>
      </w:pPr>
    </w:p>
    <w:p w14:paraId="39A886A8" w14:textId="77777777" w:rsidR="002E6058" w:rsidRDefault="002E6058" w:rsidP="002E6058">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 xml:space="preserve">Monroe, A. P., Aldridge, C. L., O'Donnell, M. S., </w:t>
      </w:r>
      <w:proofErr w:type="spellStart"/>
      <w:r>
        <w:rPr>
          <w:rFonts w:ascii="Segoe UI" w:hAnsi="Segoe UI" w:cs="Segoe UI"/>
          <w:sz w:val="18"/>
          <w:szCs w:val="18"/>
        </w:rPr>
        <w:t>Manier</w:t>
      </w:r>
      <w:proofErr w:type="spellEnd"/>
      <w:r>
        <w:rPr>
          <w:rFonts w:ascii="Segoe UI" w:hAnsi="Segoe UI" w:cs="Segoe UI"/>
          <w:sz w:val="18"/>
          <w:szCs w:val="18"/>
        </w:rPr>
        <w:t>, D. J., Homer, C. G., and Anderson, P. J., 2020, Using remote sensing products to predict recovery of vegetation across space and time following energy development: Ecological Indicators, v. 110, p. 105872.</w:t>
      </w:r>
    </w:p>
    <w:p w14:paraId="68982607" w14:textId="7F61261E" w:rsidR="002E6058" w:rsidRDefault="002E6058">
      <w:pPr>
        <w:pStyle w:val="CommentText"/>
      </w:pPr>
    </w:p>
  </w:comment>
  <w:comment w:id="8" w:author="Duniway, Michael C." w:date="2019-12-21T07:05:00Z" w:initials="DMC">
    <w:p w14:paraId="78A8DBC4" w14:textId="77777777" w:rsidR="003926AD" w:rsidRDefault="003926AD">
      <w:pPr>
        <w:pStyle w:val="CommentText"/>
      </w:pPr>
      <w:r>
        <w:rPr>
          <w:rStyle w:val="CommentReference"/>
        </w:rPr>
        <w:annotationRef/>
      </w:r>
      <w:r>
        <w:t>This might work but need to read it:</w:t>
      </w:r>
    </w:p>
    <w:p w14:paraId="5D2DC1AD" w14:textId="77777777" w:rsidR="003926AD" w:rsidRDefault="003926AD">
      <w:pPr>
        <w:pStyle w:val="CommentText"/>
      </w:pPr>
    </w:p>
    <w:p w14:paraId="248EE242" w14:textId="0230C3E6" w:rsidR="003926AD" w:rsidRDefault="003926AD" w:rsidP="008A5156">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Bestelmeyer, B. T., L. M. Burkett, L. Lister, J. R. Brown, and R. L. Schooley. 2019. Collaborative Approaches to Strengthen the Role of Science in Rangeland Conservation. Rangelands.</w:t>
      </w:r>
    </w:p>
    <w:p w14:paraId="23D7F632" w14:textId="750DAE42" w:rsidR="003926AD" w:rsidRDefault="003926AD" w:rsidP="008A5156">
      <w:pPr>
        <w:autoSpaceDE w:val="0"/>
        <w:autoSpaceDN w:val="0"/>
        <w:adjustRightInd w:val="0"/>
        <w:spacing w:after="0" w:line="240" w:lineRule="auto"/>
        <w:ind w:left="720" w:hanging="720"/>
        <w:rPr>
          <w:rFonts w:ascii="Segoe UI" w:hAnsi="Segoe UI" w:cs="Segoe UI"/>
          <w:sz w:val="18"/>
          <w:szCs w:val="18"/>
        </w:rPr>
      </w:pPr>
    </w:p>
    <w:p w14:paraId="28E31443" w14:textId="53909983" w:rsidR="003926AD" w:rsidRDefault="003926AD" w:rsidP="008A5156">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Or maybe the CARM experiment at the short grass step.</w:t>
      </w:r>
    </w:p>
    <w:p w14:paraId="7ACE96D7" w14:textId="1B245DC3" w:rsidR="003926AD" w:rsidRDefault="003926AD">
      <w:pPr>
        <w:pStyle w:val="CommentText"/>
      </w:pPr>
    </w:p>
  </w:comment>
  <w:comment w:id="9" w:author="Steve Fick" w:date="2019-12-05T16:55:00Z" w:initials="SEF">
    <w:p w14:paraId="053FCF9D" w14:textId="77777777" w:rsidR="003926AD" w:rsidRDefault="003926AD" w:rsidP="00F92D4C">
      <w:pPr>
        <w:pStyle w:val="CommentText"/>
      </w:pPr>
      <w:r>
        <w:rPr>
          <w:rStyle w:val="CommentReference"/>
        </w:rPr>
        <w:annotationRef/>
      </w:r>
      <w:r>
        <w:t>Find paper about this…</w:t>
      </w:r>
    </w:p>
  </w:comment>
  <w:comment w:id="10" w:author="Steve Fick" w:date="2019-12-18T14:21:00Z" w:initials="SEF">
    <w:p w14:paraId="359D3C99" w14:textId="7654AAEE" w:rsidR="003926AD" w:rsidRDefault="003926AD">
      <w:pPr>
        <w:pStyle w:val="CommentText"/>
      </w:pPr>
      <w:r>
        <w:rPr>
          <w:rStyle w:val="CommentReference"/>
        </w:rPr>
        <w:annotationRef/>
      </w:r>
      <w:r>
        <w:t>Possibly find more salient example from social science</w:t>
      </w:r>
    </w:p>
  </w:comment>
  <w:comment w:id="11" w:author="TWNauman" w:date="2020-01-02T13:00:00Z" w:initials="TWN">
    <w:p w14:paraId="46DF244F" w14:textId="53F8B287" w:rsidR="00645225" w:rsidRDefault="00645225">
      <w:pPr>
        <w:pStyle w:val="CommentText"/>
      </w:pPr>
      <w:r>
        <w:rPr>
          <w:rStyle w:val="CommentReference"/>
        </w:rPr>
        <w:annotationRef/>
      </w:r>
      <w:r>
        <w:t>Seems like the Waller et al paper could be brought in somewhere…</w:t>
      </w:r>
    </w:p>
  </w:comment>
  <w:comment w:id="12" w:author="Steve Fick" w:date="2019-12-16T13:07:00Z" w:initials="SEF">
    <w:p w14:paraId="198FE19E" w14:textId="2061BDDD" w:rsidR="003926AD" w:rsidRDefault="003926AD">
      <w:pPr>
        <w:pStyle w:val="CommentText"/>
      </w:pPr>
      <w:r>
        <w:rPr>
          <w:rStyle w:val="CommentReference"/>
        </w:rPr>
        <w:annotationRef/>
      </w:r>
      <w:r>
        <w:t>Possibly expand on these details in separate paragraph.</w:t>
      </w:r>
    </w:p>
  </w:comment>
  <w:comment w:id="13" w:author="Steve Fick" w:date="2019-12-18T16:17:00Z" w:initials="SEF">
    <w:p w14:paraId="5B152C42" w14:textId="5B73A7CC" w:rsidR="003926AD" w:rsidRDefault="003926AD">
      <w:pPr>
        <w:pStyle w:val="CommentText"/>
      </w:pPr>
      <w:r>
        <w:rPr>
          <w:rStyle w:val="CommentReference"/>
        </w:rPr>
        <w:annotationRef/>
      </w:r>
      <w:r>
        <w:t xml:space="preserve">Jan </w:t>
      </w:r>
      <w:proofErr w:type="spellStart"/>
      <w:r>
        <w:t>Borner</w:t>
      </w:r>
      <w:proofErr w:type="spellEnd"/>
      <w:r>
        <w:t xml:space="preserve"> papers</w:t>
      </w:r>
    </w:p>
  </w:comment>
  <w:comment w:id="14" w:author="Duniway, Michael C." w:date="2019-12-21T08:22:00Z" w:initials="DMC">
    <w:p w14:paraId="21BFD0C7" w14:textId="6EEA1B5F" w:rsidR="003926AD" w:rsidRDefault="003926AD">
      <w:pPr>
        <w:pStyle w:val="CommentText"/>
      </w:pPr>
      <w:r>
        <w:rPr>
          <w:rStyle w:val="CommentReference"/>
        </w:rPr>
        <w:annotationRef/>
      </w:r>
      <w:r>
        <w:t>Could do a general citation on grassland versus forest productivity.</w:t>
      </w:r>
    </w:p>
  </w:comment>
  <w:comment w:id="15" w:author="Duniway, Michael C." w:date="2019-12-21T11:42:00Z" w:initials="DMC">
    <w:p w14:paraId="2853A2C9" w14:textId="49158E2E" w:rsidR="003926AD" w:rsidRDefault="003926AD">
      <w:pPr>
        <w:pStyle w:val="CommentText"/>
      </w:pPr>
      <w:r>
        <w:rPr>
          <w:rStyle w:val="CommentReference"/>
        </w:rPr>
        <w:annotationRef/>
      </w:r>
      <w:r>
        <w:t>What are the main hypotheses you are testing?  From results, it looks like you are most interested in 1) overall ability of the methods to detect the ‘true’ answer, and sensitivity of the methods to accuracy and quantity of controls and noise.  Right?  The results figures should clearly convey answers to those questions.</w:t>
      </w:r>
    </w:p>
  </w:comment>
  <w:comment w:id="16" w:author="TWNauman" w:date="2020-01-06T09:46:00Z" w:initials="TWN">
    <w:p w14:paraId="433068AE" w14:textId="752A9125" w:rsidR="00000B19" w:rsidRDefault="00000B19">
      <w:pPr>
        <w:pStyle w:val="CommentText"/>
      </w:pPr>
      <w:r>
        <w:rPr>
          <w:rStyle w:val="CommentReference"/>
        </w:rPr>
        <w:annotationRef/>
      </w:r>
      <w:r>
        <w:t xml:space="preserve">I also think that the hypotheses could be more directly worded. The content is here, just </w:t>
      </w:r>
      <w:r w:rsidR="009F7AE9">
        <w:t>need to be more explicit.</w:t>
      </w:r>
    </w:p>
  </w:comment>
  <w:comment w:id="17" w:author="TWNauman" w:date="2020-01-06T09:52:00Z" w:initials="TWN">
    <w:p w14:paraId="23A81DB4" w14:textId="19CD7B1B" w:rsidR="008B7BF0" w:rsidRDefault="008B7BF0">
      <w:pPr>
        <w:pStyle w:val="CommentText"/>
      </w:pPr>
      <w:r>
        <w:rPr>
          <w:rStyle w:val="CommentReference"/>
        </w:rPr>
        <w:annotationRef/>
      </w:r>
      <w:r>
        <w:t xml:space="preserve">So how would this compare to </w:t>
      </w:r>
      <w:r w:rsidR="00834601">
        <w:t xml:space="preserve">the Waller et al., paper? </w:t>
      </w:r>
      <w:r w:rsidR="007A01DD">
        <w:t>Are t</w:t>
      </w:r>
      <w:r w:rsidR="00834601">
        <w:t xml:space="preserve">hese factors just removing the </w:t>
      </w:r>
      <w:r w:rsidR="00997B3F">
        <w:t>seasonal and noise components</w:t>
      </w:r>
      <w:r w:rsidR="007A01DD">
        <w:t>?</w:t>
      </w:r>
    </w:p>
  </w:comment>
  <w:comment w:id="18" w:author="TWNauman" w:date="2020-01-06T10:32:00Z" w:initials="TWN">
    <w:p w14:paraId="5ECD44E7" w14:textId="6299B40A" w:rsidR="00E96AD6" w:rsidRDefault="00E96AD6">
      <w:pPr>
        <w:pStyle w:val="CommentText"/>
      </w:pPr>
      <w:r>
        <w:rPr>
          <w:rStyle w:val="CommentReference"/>
        </w:rPr>
        <w:annotationRef/>
      </w:r>
      <w:r>
        <w:t>In Figure ‘</w:t>
      </w:r>
      <w:proofErr w:type="spellStart"/>
      <w:r>
        <w:t>SimulationExample</w:t>
      </w:r>
      <w:proofErr w:type="spellEnd"/>
      <w:r>
        <w:t>’ it appears that th</w:t>
      </w:r>
      <w:r w:rsidR="006A6523">
        <w:t xml:space="preserve">e linear recovery goes on for 4 years until the treatment goes back to zero. Can you clarify and make sure this is all </w:t>
      </w:r>
      <w:proofErr w:type="gramStart"/>
      <w:r w:rsidR="006A6523">
        <w:t>consistent.</w:t>
      </w:r>
      <w:proofErr w:type="gramEnd"/>
    </w:p>
  </w:comment>
  <w:comment w:id="19" w:author="TWNauman" w:date="2020-01-06T10:26:00Z" w:initials="TWN">
    <w:p w14:paraId="0F95AD92" w14:textId="01959597" w:rsidR="009F5390" w:rsidRDefault="009F5390">
      <w:pPr>
        <w:pStyle w:val="CommentText"/>
      </w:pPr>
      <w:r>
        <w:rPr>
          <w:rStyle w:val="CommentReference"/>
        </w:rPr>
        <w:annotationRef/>
      </w:r>
      <w:r w:rsidR="00163F64">
        <w:t>S</w:t>
      </w:r>
      <w:r w:rsidR="00AB6578">
        <w:t>o,</w:t>
      </w:r>
      <w:r w:rsidR="00163F64">
        <w:t xml:space="preserve"> does this mean the absolute ‘NDVI’ difference between the </w:t>
      </w:r>
      <w:r w:rsidR="00D93E00">
        <w:t>treatment curve (</w:t>
      </w:r>
      <w:proofErr w:type="spellStart"/>
      <w:r w:rsidR="00D93E00">
        <w:t>ie</w:t>
      </w:r>
      <w:proofErr w:type="spellEnd"/>
      <w:r w:rsidR="00D93E00">
        <w:t xml:space="preserve"> Fig Simulation Example</w:t>
      </w:r>
      <w:r w:rsidR="00F54B79">
        <w:t xml:space="preserve"> – treatment panel</w:t>
      </w:r>
      <w:r w:rsidR="00191C9F">
        <w:t xml:space="preserve">) and the model output? Is this </w:t>
      </w:r>
      <w:r w:rsidR="00053523">
        <w:t>summarized over the whole post-treatment period? How is it summarized (</w:t>
      </w:r>
      <w:r w:rsidR="00AB6578">
        <w:t xml:space="preserve">e.g. </w:t>
      </w:r>
      <w:r w:rsidR="00053523">
        <w:t xml:space="preserve">mean </w:t>
      </w:r>
      <w:r w:rsidR="00AA2689">
        <w:t xml:space="preserve">absolute error?). Also, with regards to the CI </w:t>
      </w:r>
      <w:r w:rsidR="004D26CB">
        <w:t>overlapping zero –</w:t>
      </w:r>
      <w:r w:rsidR="00F54B79">
        <w:t xml:space="preserve"> I’m guessing this is trying to best approximate the </w:t>
      </w:r>
      <w:r w:rsidR="007A5002">
        <w:t>treatment panel in that</w:t>
      </w:r>
      <w:r w:rsidR="00AB6578">
        <w:t xml:space="preserve"> </w:t>
      </w:r>
      <w:proofErr w:type="spellStart"/>
      <w:r w:rsidR="00AB6578">
        <w:t>SimulationExample</w:t>
      </w:r>
      <w:proofErr w:type="spellEnd"/>
      <w:r w:rsidR="007A5002">
        <w:t xml:space="preserve"> figure. Given that the treatment returns to a ‘0</w:t>
      </w:r>
      <w:r w:rsidR="00CD1304">
        <w:t>’</w:t>
      </w:r>
      <w:r w:rsidR="00832D61">
        <w:t>, what would we want to see in the CI overlap results</w:t>
      </w:r>
      <w:r w:rsidR="00B05EC1">
        <w:t xml:space="preserve"> to demonstrate an effective result</w:t>
      </w:r>
      <w:r w:rsidR="00832D61">
        <w:t xml:space="preserve">? </w:t>
      </w:r>
    </w:p>
  </w:comment>
  <w:comment w:id="20" w:author="Steve Fick" w:date="2019-12-18T19:21:00Z" w:initials="SEF">
    <w:p w14:paraId="47992D84" w14:textId="2E91E84A" w:rsidR="003926AD" w:rsidRDefault="003926AD">
      <w:pPr>
        <w:pStyle w:val="CommentText"/>
      </w:pPr>
      <w:r>
        <w:rPr>
          <w:rStyle w:val="CommentReference"/>
        </w:rPr>
        <w:annotationRef/>
      </w:r>
      <w:r>
        <w:t>Realized I should probably also test the effect of pre-treatment timeseries length on accuracy. Think necessary?</w:t>
      </w:r>
    </w:p>
  </w:comment>
  <w:comment w:id="21" w:author="Duniway, Michael C." w:date="2019-12-21T10:16:00Z" w:initials="DMC">
    <w:p w14:paraId="3A486B99" w14:textId="3864EFE8" w:rsidR="003926AD" w:rsidRDefault="003926AD">
      <w:pPr>
        <w:pStyle w:val="CommentText"/>
      </w:pPr>
      <w:r>
        <w:rPr>
          <w:rStyle w:val="CommentReference"/>
        </w:rPr>
        <w:annotationRef/>
      </w:r>
      <w:r>
        <w:t xml:space="preserve">I’d like it if it wasn’t necessary but not sure.  Seems like folks would just do </w:t>
      </w:r>
      <w:proofErr w:type="gramStart"/>
      <w:r>
        <w:t>as long as</w:t>
      </w:r>
      <w:proofErr w:type="gramEnd"/>
      <w:r>
        <w:t xml:space="preserve"> they could??? </w:t>
      </w:r>
    </w:p>
  </w:comment>
  <w:comment w:id="22" w:author="TWNauman" w:date="2020-01-05T11:46:00Z" w:initials="TWN">
    <w:p w14:paraId="2E44F6DD" w14:textId="529C7805" w:rsidR="00725842" w:rsidRDefault="00725842">
      <w:pPr>
        <w:pStyle w:val="CommentText"/>
      </w:pPr>
      <w:r>
        <w:rPr>
          <w:rStyle w:val="CommentReference"/>
        </w:rPr>
        <w:annotationRef/>
      </w:r>
      <w:r w:rsidR="00F90BC3">
        <w:t>I’m not sure either, it does sound like a pragmatic question to ask</w:t>
      </w:r>
      <w:r w:rsidR="000179E6">
        <w:t>. I feel like it is not one of our main questions, so we just need to be clear about our hypotheses.</w:t>
      </w:r>
      <w:r w:rsidR="00916884">
        <w:t xml:space="preserve"> I also did not see </w:t>
      </w:r>
      <w:r w:rsidR="00A25F3A">
        <w:t>any description about the length of the time series simulations being run in the methods.</w:t>
      </w:r>
    </w:p>
  </w:comment>
  <w:comment w:id="26" w:author="TWNauman" w:date="2020-01-06T10:13:00Z" w:initials="TWN">
    <w:p w14:paraId="533FF4DF" w14:textId="3BF5E7D8" w:rsidR="00D0737C" w:rsidRDefault="00D0737C">
      <w:pPr>
        <w:pStyle w:val="CommentText"/>
      </w:pPr>
      <w:r>
        <w:rPr>
          <w:rStyle w:val="CommentReference"/>
        </w:rPr>
        <w:annotationRef/>
      </w:r>
      <w:r>
        <w:t>Not sure what you ended up using, but we may as well be explicit in describing the methods.</w:t>
      </w:r>
    </w:p>
  </w:comment>
  <w:comment w:id="28" w:author="TWNauman" w:date="2020-01-05T12:16:00Z" w:initials="TWN">
    <w:p w14:paraId="60FC3E66" w14:textId="57D7A51B" w:rsidR="004620C9" w:rsidRDefault="004620C9">
      <w:pPr>
        <w:pStyle w:val="CommentText"/>
      </w:pPr>
      <w:r>
        <w:rPr>
          <w:rStyle w:val="CommentReference"/>
        </w:rPr>
        <w:annotationRef/>
      </w:r>
      <w:r>
        <w:t xml:space="preserve">Was this added </w:t>
      </w:r>
      <w:r w:rsidR="00E84235">
        <w:t>to the DART code, don’t remember including this.</w:t>
      </w:r>
    </w:p>
  </w:comment>
  <w:comment w:id="38" w:author="TWNauman" w:date="2020-01-06T10:15:00Z" w:initials="TWN">
    <w:p w14:paraId="552E413F" w14:textId="77777777" w:rsidR="00A5155D" w:rsidRDefault="00A5155D" w:rsidP="00A5155D">
      <w:pPr>
        <w:pStyle w:val="CommentText"/>
      </w:pPr>
      <w:r>
        <w:rPr>
          <w:rStyle w:val="CommentReference"/>
        </w:rPr>
        <w:annotationRef/>
      </w:r>
      <w:r w:rsidRPr="00893238">
        <w:t>Nauman, T. W., and Duniway, M. C., 2016, The Automated Reference Toolset: A Soil-Geomorphic Ecological Potential Matching Algorithm: Soil Science Society of America Journal, v. 80, no. 5, p. 1317-1328.</w:t>
      </w:r>
    </w:p>
  </w:comment>
  <w:comment w:id="44" w:author="Duniway, Michael C." w:date="2019-12-21T11:37:00Z" w:initials="DMC">
    <w:p w14:paraId="7528F88F" w14:textId="74BDAABB" w:rsidR="003926AD" w:rsidRDefault="003926AD">
      <w:pPr>
        <w:pStyle w:val="CommentText"/>
      </w:pPr>
      <w:r>
        <w:rPr>
          <w:rStyle w:val="CommentReference"/>
        </w:rPr>
        <w:annotationRef/>
      </w:r>
      <w:r>
        <w:t>It’s not clear what metric you are using for determining the relative accuracies of the methods… is it possible to somehow summarize across simulations more to convey the overall picture more clearly?</w:t>
      </w:r>
    </w:p>
  </w:comment>
  <w:comment w:id="45" w:author="Steve Fick" w:date="2019-12-23T12:09:00Z" w:initials="SEF">
    <w:p w14:paraId="192B4E9C" w14:textId="768DD7F1" w:rsidR="003926AD" w:rsidRDefault="003926AD">
      <w:pPr>
        <w:pStyle w:val="CommentText"/>
      </w:pPr>
      <w:r>
        <w:rPr>
          <w:rStyle w:val="CommentReference"/>
        </w:rPr>
        <w:annotationRef/>
      </w:r>
      <w:r>
        <w:t xml:space="preserve">Could do this, but IMO figure </w:t>
      </w:r>
      <w:proofErr w:type="spellStart"/>
      <w:r>
        <w:t>ResultPanelError</w:t>
      </w:r>
      <w:proofErr w:type="spellEnd"/>
      <w:r>
        <w:t xml:space="preserve"> shows how misleading this could be. Its like interpreting main effects in a linear model when you have an interaction. Travis, what do you think?</w:t>
      </w:r>
    </w:p>
  </w:comment>
  <w:comment w:id="46" w:author="TWNauman" w:date="2020-01-06T10:50:00Z" w:initials="TWN">
    <w:p w14:paraId="7014B0FD" w14:textId="2F9E03E1" w:rsidR="00C97B55" w:rsidRDefault="00C97B55">
      <w:pPr>
        <w:pStyle w:val="CommentText"/>
      </w:pPr>
      <w:r>
        <w:rPr>
          <w:rStyle w:val="CommentReference"/>
        </w:rPr>
        <w:annotationRef/>
      </w:r>
      <w:r>
        <w:t xml:space="preserve">Very weird behavior of </w:t>
      </w:r>
      <w:proofErr w:type="spellStart"/>
      <w:r>
        <w:t>DiD</w:t>
      </w:r>
      <w:proofErr w:type="spellEnd"/>
      <w:r>
        <w:t xml:space="preserve"> and </w:t>
      </w:r>
      <w:proofErr w:type="spellStart"/>
      <w:r w:rsidR="006B1B25">
        <w:t>gsynth</w:t>
      </w:r>
      <w:proofErr w:type="spellEnd"/>
      <w:r w:rsidR="006B1B25">
        <w:t xml:space="preserve"> with mismatch = 1. Both have very high proportions of CIs excluding 1 with </w:t>
      </w:r>
      <w:r w:rsidR="005A7423">
        <w:t xml:space="preserve">low signal to noise ratio </w:t>
      </w:r>
      <w:proofErr w:type="gramStart"/>
      <w:r w:rsidR="005A7423">
        <w:t>-  false</w:t>
      </w:r>
      <w:proofErr w:type="gramEnd"/>
      <w:r w:rsidR="005A7423">
        <w:t xml:space="preserve"> positives… I think </w:t>
      </w:r>
      <w:r w:rsidR="00900EAB">
        <w:t>that we need to better articulate what we think should</w:t>
      </w:r>
      <w:r w:rsidR="00212650">
        <w:t xml:space="preserve"> this percentage should be. It is unclear to me because the treatment period shown in Fig. </w:t>
      </w:r>
      <w:proofErr w:type="spellStart"/>
      <w:r w:rsidR="00813312">
        <w:t>SimulationExample</w:t>
      </w:r>
      <w:proofErr w:type="spellEnd"/>
      <w:r w:rsidR="00813312">
        <w:t xml:space="preserve"> does show the NDVI returning to </w:t>
      </w:r>
      <w:r w:rsidR="005623D3">
        <w:t xml:space="preserve">0 in 2010, so if that is our ‘true’ treatment period, we would not want all the CIs to be different than zero (if I’m interpreting this correctly). </w:t>
      </w:r>
      <w:r w:rsidR="00F550B0">
        <w:t xml:space="preserve">Seems like we would want like </w:t>
      </w:r>
      <w:r w:rsidR="00CA7209">
        <w:t>90% of the CIs different from zero, but I’m not sure how to defend that expectation quantitatively.</w:t>
      </w:r>
    </w:p>
  </w:comment>
  <w:comment w:id="47" w:author="Steve Fick" w:date="2019-12-18T12:17:00Z" w:initials="SEF">
    <w:p w14:paraId="13C32139" w14:textId="26B99DDD" w:rsidR="003926AD" w:rsidRDefault="003926AD">
      <w:pPr>
        <w:pStyle w:val="CommentText"/>
      </w:pPr>
      <w:r>
        <w:rPr>
          <w:rStyle w:val="CommentReference"/>
        </w:rPr>
        <w:annotationRef/>
      </w:r>
      <w:r>
        <w:t>Do you think this paragraph/discussion is needed?</w:t>
      </w:r>
    </w:p>
  </w:comment>
  <w:comment w:id="48" w:author="Duniway, Michael C." w:date="2019-12-21T11:41:00Z" w:initials="DMC">
    <w:p w14:paraId="18B957B4" w14:textId="77777777" w:rsidR="003926AD" w:rsidRDefault="003926AD">
      <w:pPr>
        <w:pStyle w:val="CommentText"/>
      </w:pPr>
      <w:r>
        <w:rPr>
          <w:rStyle w:val="CommentReference"/>
        </w:rPr>
        <w:annotationRef/>
      </w:r>
      <w:r>
        <w:t xml:space="preserve">Yes, sort of, I think you need to include in this paragraph and the one above a clear answer to how the methods deal with noise.  </w:t>
      </w:r>
    </w:p>
    <w:p w14:paraId="6BE04D69" w14:textId="77777777" w:rsidR="003926AD" w:rsidRDefault="003926AD">
      <w:pPr>
        <w:pStyle w:val="CommentText"/>
      </w:pPr>
    </w:p>
    <w:p w14:paraId="6942CE5B" w14:textId="6A98316B" w:rsidR="003926AD" w:rsidRDefault="003926AD">
      <w:pPr>
        <w:pStyle w:val="CommentText"/>
      </w:pPr>
      <w:r>
        <w:t xml:space="preserve">For answering this question, what about holding the mismatch and # of controls constant to make it easier to graph?  You could include the full factorial in an appendix. </w:t>
      </w:r>
    </w:p>
  </w:comment>
  <w:comment w:id="49" w:author="Duniway, Michael C." w:date="2019-12-21T12:17:00Z" w:initials="DMC">
    <w:p w14:paraId="18965CD7" w14:textId="0F77B6B9" w:rsidR="003926AD" w:rsidRDefault="003926AD">
      <w:pPr>
        <w:pStyle w:val="CommentText"/>
      </w:pPr>
      <w:r>
        <w:rPr>
          <w:rStyle w:val="CommentReference"/>
        </w:rPr>
        <w:annotationRef/>
      </w:r>
      <w:r>
        <w:t>Hard to tell from the figure.</w:t>
      </w:r>
    </w:p>
  </w:comment>
  <w:comment w:id="50" w:author="TWNauman" w:date="2020-01-06T10:59:00Z" w:initials="TWN">
    <w:p w14:paraId="7F472BE4" w14:textId="0CC6FB4C" w:rsidR="00ED2770" w:rsidRDefault="00ED2770">
      <w:pPr>
        <w:pStyle w:val="CommentText"/>
      </w:pPr>
      <w:r>
        <w:rPr>
          <w:rStyle w:val="CommentReference"/>
        </w:rPr>
        <w:annotationRef/>
      </w:r>
      <w:r>
        <w:t>Took me a second, but I got it</w:t>
      </w:r>
      <w:r w:rsidR="007828FA">
        <w:t xml:space="preserve">. Maybe putting all the panels on the same x-axis scale. Not sure if this will </w:t>
      </w:r>
      <w:r w:rsidR="002E6912">
        <w:t>screw up other parts of the figure though.</w:t>
      </w:r>
    </w:p>
  </w:comment>
  <w:comment w:id="51" w:author="TWNauman" w:date="2020-01-05T12:31:00Z" w:initials="TWN">
    <w:p w14:paraId="1CA87BAF" w14:textId="74E0C0BB" w:rsidR="00A22406" w:rsidRDefault="00A22406">
      <w:pPr>
        <w:pStyle w:val="CommentText"/>
      </w:pPr>
      <w:r>
        <w:rPr>
          <w:rStyle w:val="CommentReference"/>
        </w:rPr>
        <w:annotationRef/>
      </w:r>
      <w:r w:rsidR="00161368">
        <w:t>Another alternative explanation: this increase in ground cover</w:t>
      </w:r>
      <w:r w:rsidR="00FD2F4C">
        <w:t xml:space="preserve"> from mastication </w:t>
      </w:r>
      <w:r w:rsidR="00C54464">
        <w:t>litter</w:t>
      </w:r>
      <w:r w:rsidR="00161368">
        <w:t xml:space="preserve"> may have been offset by the decrease in canopy cover?</w:t>
      </w:r>
    </w:p>
  </w:comment>
  <w:comment w:id="52" w:author="TWNauman" w:date="2020-01-06T11:16:00Z" w:initials="TWN">
    <w:p w14:paraId="43F562F7" w14:textId="1BB9D7D3" w:rsidR="00087C36" w:rsidRDefault="00087C36">
      <w:pPr>
        <w:pStyle w:val="CommentText"/>
      </w:pPr>
      <w:r>
        <w:rPr>
          <w:rStyle w:val="CommentReference"/>
        </w:rPr>
        <w:annotationRef/>
      </w:r>
      <w:r>
        <w:t>Waller paper</w:t>
      </w:r>
    </w:p>
  </w:comment>
  <w:comment w:id="53" w:author="Duniway, Michael C." w:date="2019-12-22T08:29:00Z" w:initials="DMC">
    <w:p w14:paraId="0D32D3FD" w14:textId="456A0AC1" w:rsidR="003926AD" w:rsidRDefault="003926AD">
      <w:pPr>
        <w:pStyle w:val="CommentText"/>
      </w:pPr>
      <w:r>
        <w:rPr>
          <w:rStyle w:val="CommentReference"/>
        </w:rPr>
        <w:annotationRef/>
      </w:r>
      <w:r>
        <w:t>Robust?</w:t>
      </w:r>
    </w:p>
  </w:comment>
  <w:comment w:id="54" w:author="TWNauman" w:date="2020-01-06T11:18:00Z" w:initials="TWN">
    <w:p w14:paraId="1EFB7467" w14:textId="1E25C431" w:rsidR="00B61E13" w:rsidRDefault="00B61E13">
      <w:pPr>
        <w:pStyle w:val="CommentText"/>
      </w:pPr>
      <w:r>
        <w:rPr>
          <w:rStyle w:val="CommentReference"/>
        </w:rPr>
        <w:annotationRef/>
      </w:r>
      <w:proofErr w:type="spellStart"/>
      <w:r>
        <w:t>Gsynth</w:t>
      </w:r>
      <w:proofErr w:type="spellEnd"/>
      <w:r>
        <w:t xml:space="preserve"> also appears to have better CI </w:t>
      </w:r>
      <w:r w:rsidR="00F07393">
        <w:t>discrimination of differences from zero??</w:t>
      </w:r>
    </w:p>
  </w:comment>
  <w:comment w:id="55" w:author="TWNauman" w:date="2020-01-06T11:19:00Z" w:initials="TWN">
    <w:p w14:paraId="4D1DDB55" w14:textId="7AA4F695" w:rsidR="00822977" w:rsidRDefault="00822977">
      <w:pPr>
        <w:pStyle w:val="CommentText"/>
      </w:pPr>
      <w:r>
        <w:rPr>
          <w:rStyle w:val="CommentReference"/>
        </w:rPr>
        <w:annotationRef/>
      </w:r>
      <w:r>
        <w:t xml:space="preserve">Is there validation metrics given for </w:t>
      </w:r>
      <w:r w:rsidR="00855E1D">
        <w:t>the time-regression models?</w:t>
      </w:r>
    </w:p>
  </w:comment>
  <w:comment w:id="56" w:author="TWNauman" w:date="2020-01-06T11:20:00Z" w:initials="TWN">
    <w:p w14:paraId="62A057B4" w14:textId="7684F0EF" w:rsidR="00395FE3" w:rsidRDefault="00395FE3">
      <w:pPr>
        <w:pStyle w:val="CommentText"/>
      </w:pPr>
      <w:r>
        <w:rPr>
          <w:rStyle w:val="CommentReference"/>
        </w:rPr>
        <w:annotationRef/>
      </w:r>
      <w:r>
        <w:t xml:space="preserve">Again, I think more context needs to be given about what we would expect to see with CIs if </w:t>
      </w:r>
      <w:r w:rsidR="006C357B">
        <w:t>the method is reflecting the ‘true’ result.</w:t>
      </w:r>
    </w:p>
  </w:comment>
  <w:comment w:id="58" w:author="TWNauman" w:date="2020-01-06T11:28:00Z" w:initials="TWN">
    <w:p w14:paraId="29F52EC8" w14:textId="77777777" w:rsidR="0089200E" w:rsidRDefault="0089200E" w:rsidP="0089200E">
      <w:pPr>
        <w:autoSpaceDE w:val="0"/>
        <w:autoSpaceDN w:val="0"/>
        <w:adjustRightInd w:val="0"/>
        <w:spacing w:after="0" w:line="240" w:lineRule="auto"/>
        <w:ind w:left="720" w:hanging="720"/>
        <w:rPr>
          <w:rFonts w:ascii="Segoe UI" w:hAnsi="Segoe UI" w:cs="Segoe UI"/>
          <w:sz w:val="18"/>
          <w:szCs w:val="18"/>
        </w:rPr>
      </w:pPr>
      <w:r>
        <w:rPr>
          <w:rStyle w:val="CommentReference"/>
        </w:rPr>
        <w:annotationRef/>
      </w:r>
      <w:r>
        <w:rPr>
          <w:rFonts w:ascii="Segoe UI" w:hAnsi="Segoe UI" w:cs="Segoe UI"/>
          <w:sz w:val="18"/>
          <w:szCs w:val="18"/>
        </w:rPr>
        <w:t>Copeland, S. M., Munson, S. M., Bradford, J. B., and Butterfield, B. J., 2018, Influence of climate, post-treatment weather extremes, and soil factors on vegetation recovery after restoration treatments in the southwestern US: Applied Vegetation Science, v. 0, no. 0.</w:t>
      </w:r>
    </w:p>
    <w:p w14:paraId="423E627A" w14:textId="6E54B929" w:rsidR="0089200E" w:rsidRDefault="0089200E">
      <w:pPr>
        <w:pStyle w:val="CommentText"/>
      </w:pPr>
    </w:p>
  </w:comment>
  <w:comment w:id="61" w:author="TWNauman" w:date="2020-01-06T11:36:00Z" w:initials="TWN">
    <w:p w14:paraId="3EE71DBA" w14:textId="61781D60" w:rsidR="004B2BE3" w:rsidRDefault="004B2BE3">
      <w:pPr>
        <w:pStyle w:val="CommentText"/>
      </w:pPr>
      <w:r>
        <w:rPr>
          <w:rStyle w:val="CommentReference"/>
        </w:rPr>
        <w:annotationRef/>
      </w:r>
      <w:proofErr w:type="gramStart"/>
      <w:r>
        <w:t>So</w:t>
      </w:r>
      <w:proofErr w:type="gramEnd"/>
      <w:r>
        <w:t xml:space="preserve"> is the </w:t>
      </w:r>
      <w:r w:rsidR="004045B4">
        <w:t>‘</w:t>
      </w:r>
      <w:r>
        <w:t>treat</w:t>
      </w:r>
      <w:r w:rsidR="004045B4">
        <w:t>’</w:t>
      </w:r>
      <w:r>
        <w:t xml:space="preserve"> curve shown here the ‘true’ effect we are trying to emulate in simulations? This is a key point that </w:t>
      </w:r>
      <w:r w:rsidR="00895EF0">
        <w:t>needs to be communicated with readers more clearly throughout – particularly in the methods.</w:t>
      </w:r>
    </w:p>
  </w:comment>
  <w:comment w:id="62" w:author="TWNauman" w:date="2020-01-06T11:39:00Z" w:initials="TWN">
    <w:p w14:paraId="417A9A09" w14:textId="687C234D" w:rsidR="00AD7C5E" w:rsidRDefault="00AD7C5E">
      <w:pPr>
        <w:pStyle w:val="CommentText"/>
      </w:pPr>
      <w:r>
        <w:rPr>
          <w:rStyle w:val="CommentReference"/>
        </w:rPr>
        <w:annotationRef/>
      </w:r>
      <w:r>
        <w:t xml:space="preserve">I like the figure as is, but if the </w:t>
      </w:r>
      <w:proofErr w:type="spellStart"/>
      <w:r>
        <w:t>bfast</w:t>
      </w:r>
      <w:proofErr w:type="spellEnd"/>
      <w:r>
        <w:t xml:space="preserve">, </w:t>
      </w:r>
      <w:proofErr w:type="spellStart"/>
      <w:r>
        <w:t>DiD</w:t>
      </w:r>
      <w:proofErr w:type="spellEnd"/>
      <w:r>
        <w:t xml:space="preserve">, </w:t>
      </w:r>
      <w:proofErr w:type="spellStart"/>
      <w:r>
        <w:t>gsynth</w:t>
      </w:r>
      <w:proofErr w:type="spellEnd"/>
      <w:r>
        <w:t xml:space="preserve">, and </w:t>
      </w:r>
      <w:proofErr w:type="spellStart"/>
      <w:r w:rsidR="004A36EA">
        <w:t>casualimpact</w:t>
      </w:r>
      <w:proofErr w:type="spellEnd"/>
      <w:r w:rsidR="004A36EA">
        <w:t xml:space="preserve"> had the same y-axis range, it would be more intuitive to interpret.</w:t>
      </w:r>
    </w:p>
  </w:comment>
  <w:comment w:id="66" w:author="TWNauman" w:date="2020-01-06T10:10:00Z" w:initials="TWN">
    <w:p w14:paraId="5B31AF96" w14:textId="380FD5C5" w:rsidR="00717C43" w:rsidRDefault="00717C43">
      <w:pPr>
        <w:pStyle w:val="CommentText"/>
      </w:pPr>
      <w:r>
        <w:rPr>
          <w:rStyle w:val="CommentReference"/>
        </w:rPr>
        <w:annotationRef/>
      </w:r>
      <w:r w:rsidR="00540680" w:rsidRPr="00540680">
        <w:t>Nauman, T. W., and Duniway, M. C., 2016, The Automated Reference Toolset: A Soil-Geomorphic Ecological Potential Matching Algorithm: Soil Science Society of America Journal, v. 80, no. 5, p. 1317-1328.</w:t>
      </w:r>
    </w:p>
  </w:comment>
  <w:comment w:id="71" w:author="TWNauman" w:date="2020-01-06T11:02:00Z" w:initials="TWN">
    <w:p w14:paraId="3D00D40C" w14:textId="549F5F09" w:rsidR="00CB6C2C" w:rsidRDefault="00CB6C2C">
      <w:pPr>
        <w:pStyle w:val="CommentText"/>
      </w:pPr>
      <w:r>
        <w:rPr>
          <w:rStyle w:val="CommentReference"/>
        </w:rPr>
        <w:annotationRef/>
      </w:r>
      <w:r w:rsidR="00C67A66">
        <w:t>Treatment effect using which method?</w:t>
      </w:r>
    </w:p>
  </w:comment>
  <w:comment w:id="74" w:author="TWNauman" w:date="2020-01-06T11:45:00Z" w:initials="TWN">
    <w:p w14:paraId="26AD3C34" w14:textId="61A2A6B0" w:rsidR="008C6C67" w:rsidRDefault="008C6C67">
      <w:pPr>
        <w:pStyle w:val="CommentText"/>
      </w:pPr>
      <w:r>
        <w:rPr>
          <w:rStyle w:val="CommentReference"/>
        </w:rPr>
        <w:annotationRef/>
      </w:r>
      <w:r>
        <w:t xml:space="preserve">I think </w:t>
      </w:r>
      <w:r w:rsidR="005075EF">
        <w:t>putting all figures on the same x-axis range could help interpret.</w:t>
      </w:r>
      <w:r w:rsidR="00D20323">
        <w:t xml:space="preserve"> </w:t>
      </w:r>
      <w:r w:rsidR="00F12B7A">
        <w:t xml:space="preserve">Would really help contrast the other methods from </w:t>
      </w:r>
      <w:proofErr w:type="spellStart"/>
      <w:r w:rsidR="00F12B7A">
        <w:t>Bfast</w:t>
      </w:r>
      <w:proofErr w:type="spellEnd"/>
      <w:r w:rsidR="00F12B7A">
        <w:t>.</w:t>
      </w:r>
      <w:r w:rsidR="005075EF">
        <w:t xml:space="preserve"> </w:t>
      </w:r>
      <w:r w:rsidR="0011332C">
        <w:t xml:space="preserve">Maybe </w:t>
      </w:r>
      <w:r w:rsidR="00F71A8B">
        <w:t>we don’t need the raw SATVI?</w:t>
      </w:r>
    </w:p>
  </w:comment>
  <w:comment w:id="75" w:author="Duniway, Michael C." w:date="2019-12-21T12:11:00Z" w:initials="DMC">
    <w:p w14:paraId="413AEB9E" w14:textId="4E4E0289" w:rsidR="003926AD" w:rsidRDefault="003926AD">
      <w:pPr>
        <w:pStyle w:val="CommentText"/>
      </w:pPr>
      <w:r>
        <w:rPr>
          <w:rStyle w:val="CommentReference"/>
        </w:rPr>
        <w:annotationRef/>
      </w:r>
      <w:r>
        <w:t xml:space="preserve">Is there a way to make this figure more of a comparison of the RS methods to on the ground?  Like a way to combine these results with the figure above?  </w:t>
      </w:r>
    </w:p>
  </w:comment>
  <w:comment w:id="76" w:author="TWNauman" w:date="2020-01-06T11:49:00Z" w:initials="TWN">
    <w:p w14:paraId="1DF1A6C1" w14:textId="2CB15201" w:rsidR="00053C02" w:rsidRDefault="00053C02">
      <w:pPr>
        <w:pStyle w:val="CommentText"/>
      </w:pPr>
      <w:r>
        <w:rPr>
          <w:rStyle w:val="CommentReference"/>
        </w:rPr>
        <w:annotationRef/>
      </w:r>
      <w:r>
        <w:t>It would be nice to have them in a paneled figure so they can be viewed at the same time.</w:t>
      </w:r>
      <w:r w:rsidR="00C1546F">
        <w:t xml:space="preserve"> Also, should it be labeled as fractional change? It looks like the x-axis is in fractional units</w:t>
      </w:r>
      <w:r w:rsidR="003B74B1">
        <w:t xml:space="preserve"> – if not, then these are miniscule changes…</w:t>
      </w:r>
    </w:p>
  </w:comment>
  <w:comment w:id="79" w:author="TWNauman" w:date="2020-01-06T11:52:00Z" w:initials="TWN">
    <w:p w14:paraId="6D06D262" w14:textId="4828D290" w:rsidR="00A2717D" w:rsidRDefault="00A2717D">
      <w:pPr>
        <w:pStyle w:val="CommentText"/>
      </w:pPr>
      <w:r>
        <w:rPr>
          <w:rStyle w:val="CommentReference"/>
        </w:rPr>
        <w:annotationRef/>
      </w:r>
      <w:r>
        <w:t>Cool!</w:t>
      </w:r>
      <w:r w:rsidR="00902A6E">
        <w:t xml:space="preserve"> </w:t>
      </w:r>
      <w:r w:rsidR="00902A6E">
        <w:t xml:space="preserve">Didn’t see any reference to this in-text, but </w:t>
      </w:r>
      <w:r w:rsidR="007873BB">
        <w:t xml:space="preserve">it could be used to help contextualize the similarities to the field </w:t>
      </w:r>
      <w:r w:rsidR="007873BB">
        <w:t>data.</w:t>
      </w:r>
      <w:bookmarkStart w:id="80" w:name="_GoBack"/>
      <w:bookmarkEnd w:id="8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633C3C" w15:done="0"/>
  <w15:commentEx w15:paraId="2997CC99" w15:paraIdParent="7F633C3C" w15:done="0"/>
  <w15:commentEx w15:paraId="059BA5AF" w15:done="0"/>
  <w15:commentEx w15:paraId="68982607" w15:done="0"/>
  <w15:commentEx w15:paraId="7ACE96D7" w15:done="0"/>
  <w15:commentEx w15:paraId="053FCF9D" w15:done="0"/>
  <w15:commentEx w15:paraId="359D3C99" w15:done="0"/>
  <w15:commentEx w15:paraId="46DF244F" w15:done="0"/>
  <w15:commentEx w15:paraId="198FE19E" w15:done="0"/>
  <w15:commentEx w15:paraId="5B152C42" w15:done="0"/>
  <w15:commentEx w15:paraId="21BFD0C7" w15:done="0"/>
  <w15:commentEx w15:paraId="2853A2C9" w15:done="0"/>
  <w15:commentEx w15:paraId="433068AE" w15:paraIdParent="2853A2C9" w15:done="0"/>
  <w15:commentEx w15:paraId="23A81DB4" w15:done="0"/>
  <w15:commentEx w15:paraId="5ECD44E7" w15:done="0"/>
  <w15:commentEx w15:paraId="0F95AD92" w15:done="0"/>
  <w15:commentEx w15:paraId="47992D84" w15:done="0"/>
  <w15:commentEx w15:paraId="3A486B99" w15:paraIdParent="47992D84" w15:done="0"/>
  <w15:commentEx w15:paraId="2E44F6DD" w15:paraIdParent="47992D84" w15:done="0"/>
  <w15:commentEx w15:paraId="533FF4DF" w15:done="0"/>
  <w15:commentEx w15:paraId="60FC3E66" w15:done="0"/>
  <w15:commentEx w15:paraId="552E413F" w15:done="0"/>
  <w15:commentEx w15:paraId="7528F88F" w15:done="0"/>
  <w15:commentEx w15:paraId="192B4E9C" w15:paraIdParent="7528F88F" w15:done="0"/>
  <w15:commentEx w15:paraId="7014B0FD" w15:done="0"/>
  <w15:commentEx w15:paraId="13C32139" w15:done="0"/>
  <w15:commentEx w15:paraId="6942CE5B" w15:paraIdParent="13C32139" w15:done="0"/>
  <w15:commentEx w15:paraId="18965CD7" w15:done="0"/>
  <w15:commentEx w15:paraId="7F472BE4" w15:paraIdParent="18965CD7" w15:done="0"/>
  <w15:commentEx w15:paraId="1CA87BAF" w15:done="0"/>
  <w15:commentEx w15:paraId="43F562F7" w15:done="0"/>
  <w15:commentEx w15:paraId="0D32D3FD" w15:done="0"/>
  <w15:commentEx w15:paraId="1EFB7467" w15:done="0"/>
  <w15:commentEx w15:paraId="4D1DDB55" w15:done="0"/>
  <w15:commentEx w15:paraId="62A057B4" w15:done="0"/>
  <w15:commentEx w15:paraId="423E627A" w15:done="0"/>
  <w15:commentEx w15:paraId="3EE71DBA" w15:done="0"/>
  <w15:commentEx w15:paraId="417A9A09" w15:done="0"/>
  <w15:commentEx w15:paraId="5B31AF96" w15:done="0"/>
  <w15:commentEx w15:paraId="3D00D40C" w15:done="0"/>
  <w15:commentEx w15:paraId="26AD3C34" w15:done="0"/>
  <w15:commentEx w15:paraId="413AEB9E" w15:done="0"/>
  <w15:commentEx w15:paraId="1DF1A6C1" w15:paraIdParent="413AEB9E" w15:done="0"/>
  <w15:commentEx w15:paraId="6D06D2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633C3C" w16cid:durableId="21A4CCC3"/>
  <w16cid:commentId w16cid:paraId="2997CC99" w16cid:durableId="21A841E5"/>
  <w16cid:commentId w16cid:paraId="059BA5AF" w16cid:durableId="21A862E8"/>
  <w16cid:commentId w16cid:paraId="68982607" w16cid:durableId="21BD7F20"/>
  <w16cid:commentId w16cid:paraId="7ACE96D7" w16cid:durableId="21A842B0"/>
  <w16cid:commentId w16cid:paraId="053FCF9D" w16cid:durableId="2193B4EF"/>
  <w16cid:commentId w16cid:paraId="359D3C99" w16cid:durableId="21A4B47B"/>
  <w16cid:commentId w16cid:paraId="46DF244F" w16cid:durableId="21B867F6"/>
  <w16cid:commentId w16cid:paraId="198FE19E" w16cid:durableId="21A1FFF5"/>
  <w16cid:commentId w16cid:paraId="5B152C42" w16cid:durableId="21A4CFA5"/>
  <w16cid:commentId w16cid:paraId="21BFD0C7" w16cid:durableId="21A854C5"/>
  <w16cid:commentId w16cid:paraId="2853A2C9" w16cid:durableId="21A8838C"/>
  <w16cid:commentId w16cid:paraId="433068AE" w16cid:durableId="21BD807C"/>
  <w16cid:commentId w16cid:paraId="23A81DB4" w16cid:durableId="21BD81E2"/>
  <w16cid:commentId w16cid:paraId="5ECD44E7" w16cid:durableId="21BD8B4D"/>
  <w16cid:commentId w16cid:paraId="0F95AD92" w16cid:durableId="21BD89EC"/>
  <w16cid:commentId w16cid:paraId="47992D84" w16cid:durableId="21A4FAC9"/>
  <w16cid:commentId w16cid:paraId="3A486B99" w16cid:durableId="21A86F83"/>
  <w16cid:commentId w16cid:paraId="2E44F6DD" w16cid:durableId="21BC4B2A"/>
  <w16cid:commentId w16cid:paraId="533FF4DF" w16cid:durableId="21BD86D8"/>
  <w16cid:commentId w16cid:paraId="60FC3E66" w16cid:durableId="21BC5239"/>
  <w16cid:commentId w16cid:paraId="552E413F" w16cid:durableId="21BD8742"/>
  <w16cid:commentId w16cid:paraId="7528F88F" w16cid:durableId="21A8827A"/>
  <w16cid:commentId w16cid:paraId="192B4E9C" w16cid:durableId="21AB2CEB"/>
  <w16cid:commentId w16cid:paraId="7014B0FD" w16cid:durableId="21BD8F6F"/>
  <w16cid:commentId w16cid:paraId="13C32139" w16cid:durableId="21A4973C"/>
  <w16cid:commentId w16cid:paraId="6942CE5B" w16cid:durableId="21A88368"/>
  <w16cid:commentId w16cid:paraId="18965CD7" w16cid:durableId="21A88BD6"/>
  <w16cid:commentId w16cid:paraId="7F472BE4" w16cid:durableId="21BD91AF"/>
  <w16cid:commentId w16cid:paraId="1CA87BAF" w16cid:durableId="21BC55A8"/>
  <w16cid:commentId w16cid:paraId="43F562F7" w16cid:durableId="21BD95A3"/>
  <w16cid:commentId w16cid:paraId="0D32D3FD" w16cid:durableId="21A9A7D8"/>
  <w16cid:commentId w16cid:paraId="1EFB7467" w16cid:durableId="21BD95EA"/>
  <w16cid:commentId w16cid:paraId="4D1DDB55" w16cid:durableId="21BD9636"/>
  <w16cid:commentId w16cid:paraId="62A057B4" w16cid:durableId="21BD9685"/>
  <w16cid:commentId w16cid:paraId="423E627A" w16cid:durableId="21BD985F"/>
  <w16cid:commentId w16cid:paraId="3EE71DBA" w16cid:durableId="21BD9A29"/>
  <w16cid:commentId w16cid:paraId="417A9A09" w16cid:durableId="21BD9AFC"/>
  <w16cid:commentId w16cid:paraId="5B31AF96" w16cid:durableId="21BD8629"/>
  <w16cid:commentId w16cid:paraId="3D00D40C" w16cid:durableId="21BD9246"/>
  <w16cid:commentId w16cid:paraId="26AD3C34" w16cid:durableId="21BD9C4F"/>
  <w16cid:commentId w16cid:paraId="413AEB9E" w16cid:durableId="21A88A7C"/>
  <w16cid:commentId w16cid:paraId="1DF1A6C1" w16cid:durableId="21BD9D62"/>
  <w16cid:commentId w16cid:paraId="6D06D262" w16cid:durableId="21BD9D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WNauman">
    <w15:presenceInfo w15:providerId="None" w15:userId="TWNauman"/>
  </w15:person>
  <w15:person w15:author="Steve Fick">
    <w15:presenceInfo w15:providerId="None" w15:userId="Steve Fick"/>
  </w15:person>
  <w15:person w15:author="Duniway, Michael C.">
    <w15:presenceInfo w15:providerId="AD" w15:userId="S::mduniway@usgs.gov::ef6b15f5-1c86-4b34-a1fe-6227235b84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00B19"/>
    <w:rsid w:val="000179E6"/>
    <w:rsid w:val="00023236"/>
    <w:rsid w:val="00023AA1"/>
    <w:rsid w:val="000509A2"/>
    <w:rsid w:val="00053523"/>
    <w:rsid w:val="00053C02"/>
    <w:rsid w:val="0005777D"/>
    <w:rsid w:val="00072C4F"/>
    <w:rsid w:val="00084DB2"/>
    <w:rsid w:val="00087C36"/>
    <w:rsid w:val="00091C91"/>
    <w:rsid w:val="0009252C"/>
    <w:rsid w:val="000B4EAB"/>
    <w:rsid w:val="00104E3A"/>
    <w:rsid w:val="0011332C"/>
    <w:rsid w:val="001135AA"/>
    <w:rsid w:val="001178CC"/>
    <w:rsid w:val="001212B3"/>
    <w:rsid w:val="00136466"/>
    <w:rsid w:val="00140D89"/>
    <w:rsid w:val="00141BD6"/>
    <w:rsid w:val="00155C32"/>
    <w:rsid w:val="00161368"/>
    <w:rsid w:val="00163F64"/>
    <w:rsid w:val="00172F31"/>
    <w:rsid w:val="001822A2"/>
    <w:rsid w:val="00185741"/>
    <w:rsid w:val="00191C9F"/>
    <w:rsid w:val="001964AD"/>
    <w:rsid w:val="001B133C"/>
    <w:rsid w:val="001B2518"/>
    <w:rsid w:val="001B5D80"/>
    <w:rsid w:val="001B704C"/>
    <w:rsid w:val="001C4A16"/>
    <w:rsid w:val="001C5B7D"/>
    <w:rsid w:val="001D05BF"/>
    <w:rsid w:val="001D555A"/>
    <w:rsid w:val="001F00EC"/>
    <w:rsid w:val="001F24E4"/>
    <w:rsid w:val="001F56B2"/>
    <w:rsid w:val="001F5B63"/>
    <w:rsid w:val="001F7BBA"/>
    <w:rsid w:val="00212650"/>
    <w:rsid w:val="00231DCB"/>
    <w:rsid w:val="00234E0D"/>
    <w:rsid w:val="00234EEF"/>
    <w:rsid w:val="002431F9"/>
    <w:rsid w:val="00253343"/>
    <w:rsid w:val="00267FE9"/>
    <w:rsid w:val="002A33D0"/>
    <w:rsid w:val="002C2948"/>
    <w:rsid w:val="002E491E"/>
    <w:rsid w:val="002E5DF6"/>
    <w:rsid w:val="002E6058"/>
    <w:rsid w:val="002E633A"/>
    <w:rsid w:val="002E6912"/>
    <w:rsid w:val="002F0428"/>
    <w:rsid w:val="0031262D"/>
    <w:rsid w:val="0031472B"/>
    <w:rsid w:val="0033463C"/>
    <w:rsid w:val="00347240"/>
    <w:rsid w:val="00356490"/>
    <w:rsid w:val="00357C29"/>
    <w:rsid w:val="0037014B"/>
    <w:rsid w:val="003715AA"/>
    <w:rsid w:val="00385D73"/>
    <w:rsid w:val="0038650B"/>
    <w:rsid w:val="003926AD"/>
    <w:rsid w:val="00395FE3"/>
    <w:rsid w:val="003A0356"/>
    <w:rsid w:val="003B74B1"/>
    <w:rsid w:val="003C2EF4"/>
    <w:rsid w:val="003D0147"/>
    <w:rsid w:val="003D4260"/>
    <w:rsid w:val="003D4C45"/>
    <w:rsid w:val="003E0862"/>
    <w:rsid w:val="003F0023"/>
    <w:rsid w:val="003F044A"/>
    <w:rsid w:val="004045B4"/>
    <w:rsid w:val="004060BB"/>
    <w:rsid w:val="00421BB4"/>
    <w:rsid w:val="00451A3D"/>
    <w:rsid w:val="00461E2A"/>
    <w:rsid w:val="004620C9"/>
    <w:rsid w:val="0047156F"/>
    <w:rsid w:val="0047725F"/>
    <w:rsid w:val="00494412"/>
    <w:rsid w:val="004A2ABA"/>
    <w:rsid w:val="004A36EA"/>
    <w:rsid w:val="004B2BE3"/>
    <w:rsid w:val="004B30C8"/>
    <w:rsid w:val="004C2333"/>
    <w:rsid w:val="004D26CB"/>
    <w:rsid w:val="004D301E"/>
    <w:rsid w:val="004D3F31"/>
    <w:rsid w:val="004F065E"/>
    <w:rsid w:val="004F0E58"/>
    <w:rsid w:val="005075EF"/>
    <w:rsid w:val="00527F12"/>
    <w:rsid w:val="00540680"/>
    <w:rsid w:val="005623D3"/>
    <w:rsid w:val="0056301B"/>
    <w:rsid w:val="00571550"/>
    <w:rsid w:val="00574457"/>
    <w:rsid w:val="00580354"/>
    <w:rsid w:val="00591E79"/>
    <w:rsid w:val="00591F9B"/>
    <w:rsid w:val="005A38C2"/>
    <w:rsid w:val="005A7423"/>
    <w:rsid w:val="005B2BCA"/>
    <w:rsid w:val="005B4814"/>
    <w:rsid w:val="005C64AC"/>
    <w:rsid w:val="005D17A5"/>
    <w:rsid w:val="005D5492"/>
    <w:rsid w:val="005D675A"/>
    <w:rsid w:val="005F1E46"/>
    <w:rsid w:val="00604C1F"/>
    <w:rsid w:val="00605ED2"/>
    <w:rsid w:val="006238AB"/>
    <w:rsid w:val="006266FA"/>
    <w:rsid w:val="0064122A"/>
    <w:rsid w:val="00644D3E"/>
    <w:rsid w:val="00645225"/>
    <w:rsid w:val="00660359"/>
    <w:rsid w:val="00663AE4"/>
    <w:rsid w:val="00666AEC"/>
    <w:rsid w:val="00674C63"/>
    <w:rsid w:val="006A2BA9"/>
    <w:rsid w:val="006A6523"/>
    <w:rsid w:val="006A7551"/>
    <w:rsid w:val="006B1B25"/>
    <w:rsid w:val="006C1530"/>
    <w:rsid w:val="006C357B"/>
    <w:rsid w:val="006C4468"/>
    <w:rsid w:val="006D06FB"/>
    <w:rsid w:val="006D131F"/>
    <w:rsid w:val="006D1CFB"/>
    <w:rsid w:val="006D3A18"/>
    <w:rsid w:val="00717C43"/>
    <w:rsid w:val="00720796"/>
    <w:rsid w:val="00721F15"/>
    <w:rsid w:val="00725842"/>
    <w:rsid w:val="007331D2"/>
    <w:rsid w:val="00752C2E"/>
    <w:rsid w:val="00754DBD"/>
    <w:rsid w:val="00757205"/>
    <w:rsid w:val="007758BA"/>
    <w:rsid w:val="00781821"/>
    <w:rsid w:val="007828FA"/>
    <w:rsid w:val="00783922"/>
    <w:rsid w:val="00785D3A"/>
    <w:rsid w:val="007873BB"/>
    <w:rsid w:val="00793347"/>
    <w:rsid w:val="00793A24"/>
    <w:rsid w:val="007A01DD"/>
    <w:rsid w:val="007A5002"/>
    <w:rsid w:val="007B2994"/>
    <w:rsid w:val="007D15F4"/>
    <w:rsid w:val="007F2550"/>
    <w:rsid w:val="007F29C8"/>
    <w:rsid w:val="007F70E9"/>
    <w:rsid w:val="00804D70"/>
    <w:rsid w:val="00813312"/>
    <w:rsid w:val="008172D6"/>
    <w:rsid w:val="00822977"/>
    <w:rsid w:val="008324A0"/>
    <w:rsid w:val="00832D61"/>
    <w:rsid w:val="00834601"/>
    <w:rsid w:val="00834C8A"/>
    <w:rsid w:val="00845DCE"/>
    <w:rsid w:val="00850011"/>
    <w:rsid w:val="00855E1D"/>
    <w:rsid w:val="00857FBB"/>
    <w:rsid w:val="008662D6"/>
    <w:rsid w:val="0088293C"/>
    <w:rsid w:val="0089200E"/>
    <w:rsid w:val="00893238"/>
    <w:rsid w:val="00895EF0"/>
    <w:rsid w:val="008A5156"/>
    <w:rsid w:val="008B4C98"/>
    <w:rsid w:val="008B7228"/>
    <w:rsid w:val="008B7BF0"/>
    <w:rsid w:val="008C2394"/>
    <w:rsid w:val="008C6C67"/>
    <w:rsid w:val="008E13B8"/>
    <w:rsid w:val="00900EAB"/>
    <w:rsid w:val="00902A6E"/>
    <w:rsid w:val="00912C0C"/>
    <w:rsid w:val="00916884"/>
    <w:rsid w:val="009176A2"/>
    <w:rsid w:val="00931DED"/>
    <w:rsid w:val="00935995"/>
    <w:rsid w:val="00940A18"/>
    <w:rsid w:val="009455A2"/>
    <w:rsid w:val="00986670"/>
    <w:rsid w:val="00986A1A"/>
    <w:rsid w:val="00987A97"/>
    <w:rsid w:val="009910E6"/>
    <w:rsid w:val="00992108"/>
    <w:rsid w:val="00997B3F"/>
    <w:rsid w:val="009A1F57"/>
    <w:rsid w:val="009B3235"/>
    <w:rsid w:val="009B47D2"/>
    <w:rsid w:val="009C6753"/>
    <w:rsid w:val="009D0FED"/>
    <w:rsid w:val="009D3119"/>
    <w:rsid w:val="009E555D"/>
    <w:rsid w:val="009F5390"/>
    <w:rsid w:val="009F5D46"/>
    <w:rsid w:val="009F72A1"/>
    <w:rsid w:val="009F7AE9"/>
    <w:rsid w:val="00A22406"/>
    <w:rsid w:val="00A23FD6"/>
    <w:rsid w:val="00A25F3A"/>
    <w:rsid w:val="00A260ED"/>
    <w:rsid w:val="00A2717D"/>
    <w:rsid w:val="00A30ADE"/>
    <w:rsid w:val="00A5155D"/>
    <w:rsid w:val="00A5406C"/>
    <w:rsid w:val="00A74AD3"/>
    <w:rsid w:val="00A77971"/>
    <w:rsid w:val="00A81378"/>
    <w:rsid w:val="00A81842"/>
    <w:rsid w:val="00A83667"/>
    <w:rsid w:val="00AA2689"/>
    <w:rsid w:val="00AB6578"/>
    <w:rsid w:val="00AC07A3"/>
    <w:rsid w:val="00AC2E98"/>
    <w:rsid w:val="00AD1260"/>
    <w:rsid w:val="00AD42ED"/>
    <w:rsid w:val="00AD7C5E"/>
    <w:rsid w:val="00AE4C25"/>
    <w:rsid w:val="00B059BA"/>
    <w:rsid w:val="00B05EC1"/>
    <w:rsid w:val="00B10478"/>
    <w:rsid w:val="00B120F9"/>
    <w:rsid w:val="00B257FB"/>
    <w:rsid w:val="00B25A1D"/>
    <w:rsid w:val="00B267C2"/>
    <w:rsid w:val="00B36A04"/>
    <w:rsid w:val="00B41B84"/>
    <w:rsid w:val="00B61E13"/>
    <w:rsid w:val="00B7456B"/>
    <w:rsid w:val="00B76794"/>
    <w:rsid w:val="00B8078E"/>
    <w:rsid w:val="00B81A8F"/>
    <w:rsid w:val="00B8603C"/>
    <w:rsid w:val="00B922BB"/>
    <w:rsid w:val="00BA406F"/>
    <w:rsid w:val="00BB64A3"/>
    <w:rsid w:val="00BD02CE"/>
    <w:rsid w:val="00BD354C"/>
    <w:rsid w:val="00BD7AC6"/>
    <w:rsid w:val="00BE1794"/>
    <w:rsid w:val="00BE276D"/>
    <w:rsid w:val="00BE6954"/>
    <w:rsid w:val="00BF276D"/>
    <w:rsid w:val="00BF58EE"/>
    <w:rsid w:val="00BF5A00"/>
    <w:rsid w:val="00C00FB0"/>
    <w:rsid w:val="00C05831"/>
    <w:rsid w:val="00C1546F"/>
    <w:rsid w:val="00C168B7"/>
    <w:rsid w:val="00C21FD1"/>
    <w:rsid w:val="00C238BB"/>
    <w:rsid w:val="00C365AE"/>
    <w:rsid w:val="00C438A0"/>
    <w:rsid w:val="00C54464"/>
    <w:rsid w:val="00C6437E"/>
    <w:rsid w:val="00C67A66"/>
    <w:rsid w:val="00C71AF1"/>
    <w:rsid w:val="00C73DAB"/>
    <w:rsid w:val="00C75BC7"/>
    <w:rsid w:val="00C854C7"/>
    <w:rsid w:val="00C86432"/>
    <w:rsid w:val="00C8729A"/>
    <w:rsid w:val="00C9258F"/>
    <w:rsid w:val="00C969F2"/>
    <w:rsid w:val="00C97B55"/>
    <w:rsid w:val="00CA7209"/>
    <w:rsid w:val="00CB00C7"/>
    <w:rsid w:val="00CB4A9C"/>
    <w:rsid w:val="00CB4AA9"/>
    <w:rsid w:val="00CB6C2C"/>
    <w:rsid w:val="00CC0F88"/>
    <w:rsid w:val="00CC3BB4"/>
    <w:rsid w:val="00CC6D65"/>
    <w:rsid w:val="00CD1304"/>
    <w:rsid w:val="00CE0EDE"/>
    <w:rsid w:val="00CF0B51"/>
    <w:rsid w:val="00CF6088"/>
    <w:rsid w:val="00D0737C"/>
    <w:rsid w:val="00D16DF5"/>
    <w:rsid w:val="00D20323"/>
    <w:rsid w:val="00D44480"/>
    <w:rsid w:val="00D46357"/>
    <w:rsid w:val="00D46408"/>
    <w:rsid w:val="00D62CDD"/>
    <w:rsid w:val="00D66198"/>
    <w:rsid w:val="00D663FF"/>
    <w:rsid w:val="00D70034"/>
    <w:rsid w:val="00D93E00"/>
    <w:rsid w:val="00DA0BD9"/>
    <w:rsid w:val="00DB2A7B"/>
    <w:rsid w:val="00DB5C80"/>
    <w:rsid w:val="00DB624C"/>
    <w:rsid w:val="00DC1CC0"/>
    <w:rsid w:val="00DC3AB2"/>
    <w:rsid w:val="00DF3CAB"/>
    <w:rsid w:val="00DF6E65"/>
    <w:rsid w:val="00E05E1C"/>
    <w:rsid w:val="00E26ADE"/>
    <w:rsid w:val="00E31223"/>
    <w:rsid w:val="00E31829"/>
    <w:rsid w:val="00E37883"/>
    <w:rsid w:val="00E400F8"/>
    <w:rsid w:val="00E45E69"/>
    <w:rsid w:val="00E60D74"/>
    <w:rsid w:val="00E80F24"/>
    <w:rsid w:val="00E84235"/>
    <w:rsid w:val="00E852F9"/>
    <w:rsid w:val="00E96AD6"/>
    <w:rsid w:val="00ED2770"/>
    <w:rsid w:val="00EE5A09"/>
    <w:rsid w:val="00F07393"/>
    <w:rsid w:val="00F12B7A"/>
    <w:rsid w:val="00F21A1F"/>
    <w:rsid w:val="00F25A53"/>
    <w:rsid w:val="00F3006E"/>
    <w:rsid w:val="00F504D2"/>
    <w:rsid w:val="00F54B79"/>
    <w:rsid w:val="00F550B0"/>
    <w:rsid w:val="00F557D4"/>
    <w:rsid w:val="00F6355D"/>
    <w:rsid w:val="00F71A8B"/>
    <w:rsid w:val="00F86A43"/>
    <w:rsid w:val="00F90BC3"/>
    <w:rsid w:val="00F92952"/>
    <w:rsid w:val="00F92D4C"/>
    <w:rsid w:val="00FA1A1B"/>
    <w:rsid w:val="00FB35AF"/>
    <w:rsid w:val="00FC0F9D"/>
    <w:rsid w:val="00FD2F4C"/>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styleId="UnresolvedMention">
    <w:name w:val="Unresolved Mention"/>
    <w:basedOn w:val="DefaultParagraphFont"/>
    <w:uiPriority w:val="99"/>
    <w:semiHidden/>
    <w:unhideWhenUsed/>
    <w:rsid w:val="00605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890/ES13-00278.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EFAA3-B503-4758-AEE2-33C8CD553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31</Pages>
  <Words>8090</Words>
  <Characters>46113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TWNauman</cp:lastModifiedBy>
  <cp:revision>101</cp:revision>
  <dcterms:created xsi:type="dcterms:W3CDTF">2020-01-05T18:15:00Z</dcterms:created>
  <dcterms:modified xsi:type="dcterms:W3CDTF">2020-01-06T18:53:00Z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id="mYjWjN6Z"/&gt;&lt;style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 name="noteType" value="0"/&gt;&lt;/prefs&gt;&lt;/data&gt;</vt:lpwstr>
  </property>
</Properties>
</file>