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B65E3" w14:textId="187110E4" w:rsidR="003D4C45" w:rsidRDefault="00834C8A" w:rsidP="00986A1A">
      <w:pPr>
        <w:pStyle w:val="Title"/>
      </w:pPr>
      <w:r w:rsidRPr="00986A1A">
        <w:t>Evaluating</w:t>
      </w:r>
      <w:r w:rsidR="003D4C45" w:rsidRPr="00986A1A">
        <w:t xml:space="preserve"> natural experiments in ecology</w:t>
      </w:r>
      <w:r w:rsidR="00986A1A" w:rsidRPr="00986A1A">
        <w:t>: the use of synthetic controls in assessments of remotely-sensed land-treatment effects.</w:t>
      </w:r>
    </w:p>
    <w:p w14:paraId="7A50C22D" w14:textId="7EB53984" w:rsidR="005D675A" w:rsidRDefault="005D675A" w:rsidP="005D675A"/>
    <w:p w14:paraId="096C79F0" w14:textId="41871FE5" w:rsidR="005D675A" w:rsidRDefault="005D675A" w:rsidP="005D675A">
      <w:r>
        <w:t>Stephen E. Fick</w:t>
      </w:r>
      <w:r w:rsidRPr="005D675A">
        <w:rPr>
          <w:vertAlign w:val="superscript"/>
        </w:rPr>
        <w:t>1,2</w:t>
      </w:r>
    </w:p>
    <w:p w14:paraId="653A622D" w14:textId="3A88B976" w:rsidR="005D675A" w:rsidRDefault="005D675A" w:rsidP="005D675A">
      <w:r>
        <w:t>Travis W. Nauman</w:t>
      </w:r>
      <w:r w:rsidRPr="005D675A">
        <w:rPr>
          <w:vertAlign w:val="superscript"/>
        </w:rPr>
        <w:t>1</w:t>
      </w:r>
    </w:p>
    <w:p w14:paraId="78B18470" w14:textId="77777777" w:rsidR="00CF6088" w:rsidRDefault="00CF6088" w:rsidP="00CF6088">
      <w:r>
        <w:t>Colby C. Brungard</w:t>
      </w:r>
      <w:r w:rsidRPr="005D675A">
        <w:rPr>
          <w:vertAlign w:val="superscript"/>
        </w:rPr>
        <w:t>2</w:t>
      </w:r>
    </w:p>
    <w:p w14:paraId="1A8E954C" w14:textId="7EA8D344" w:rsidR="005D675A" w:rsidRDefault="005D675A" w:rsidP="005D675A">
      <w:r>
        <w:t>Michael C. Duniway</w:t>
      </w:r>
      <w:r w:rsidRPr="005D675A">
        <w:rPr>
          <w:vertAlign w:val="superscript"/>
        </w:rPr>
        <w:t>1</w:t>
      </w:r>
    </w:p>
    <w:p w14:paraId="59CDB28F" w14:textId="4F4A581C" w:rsidR="005D675A" w:rsidRDefault="005D675A" w:rsidP="005D675A">
      <w:r w:rsidRPr="005D675A">
        <w:rPr>
          <w:vertAlign w:val="superscript"/>
        </w:rPr>
        <w:t>1</w:t>
      </w:r>
      <w:r>
        <w:t>US Geological Survey, Southwest Biological Science Center, Moab, UT</w:t>
      </w:r>
    </w:p>
    <w:p w14:paraId="13B225E0" w14:textId="15D990E4" w:rsidR="005D675A" w:rsidRDefault="005D675A" w:rsidP="005D675A">
      <w:r w:rsidRPr="005D675A">
        <w:rPr>
          <w:vertAlign w:val="superscript"/>
        </w:rPr>
        <w:t>2</w:t>
      </w:r>
      <w:r>
        <w:t>New Mexico State University, Department of Plant and Environmental Sciences, Las Cruces, NM</w:t>
      </w:r>
    </w:p>
    <w:p w14:paraId="7F9C2C6B" w14:textId="56743C23" w:rsidR="005D675A" w:rsidRDefault="005D675A" w:rsidP="005D675A"/>
    <w:p w14:paraId="4433EDEC" w14:textId="7CDD1BC8" w:rsidR="005D675A" w:rsidRDefault="005D675A" w:rsidP="005D675A">
      <w:pPr>
        <w:pStyle w:val="Heading1"/>
      </w:pPr>
      <w:r>
        <w:t>Keywords</w:t>
      </w:r>
    </w:p>
    <w:p w14:paraId="2FCD6186" w14:textId="3B5901A5" w:rsidR="005D675A" w:rsidRDefault="00267FE9" w:rsidP="005D675A">
      <w:proofErr w:type="spellStart"/>
      <w:r>
        <w:t>gsynth</w:t>
      </w:r>
      <w:proofErr w:type="spellEnd"/>
      <w:r>
        <w:t>, Causal Analysis, Bayesian, BFAST, Simulation, Land Treatments</w:t>
      </w:r>
    </w:p>
    <w:p w14:paraId="0CA4106B" w14:textId="77777777" w:rsidR="005D675A" w:rsidRPr="005D675A" w:rsidRDefault="005D675A" w:rsidP="005D675A"/>
    <w:p w14:paraId="2B8081AB" w14:textId="7BEF99C3" w:rsidR="00571550" w:rsidRDefault="004F0E58" w:rsidP="004F0E58">
      <w:pPr>
        <w:pStyle w:val="Heading1"/>
      </w:pPr>
      <w:r>
        <w:t>Abstract</w:t>
      </w:r>
    </w:p>
    <w:p w14:paraId="31EABD09" w14:textId="0A5BB720" w:rsidR="004F0E58" w:rsidRPr="00DF6E65" w:rsidRDefault="00DF6E65" w:rsidP="005D675A">
      <w:pPr>
        <w:spacing w:line="480" w:lineRule="auto"/>
        <w:rPr>
          <w:rFonts w:cs="Times New Roman"/>
        </w:rPr>
      </w:pPr>
      <w:r>
        <w:t>Many important ecological phenomena occur on large spatial scales and/or are unplanned and thus do not easily fit within analytical frameworks which rely on randomization, replication, and interspersed a priori controls for statistical comparison. Analys</w:t>
      </w:r>
      <w:r w:rsidR="00A23FD6">
        <w:t>e</w:t>
      </w:r>
      <w:r>
        <w:t>s of such large-scale, natural experiments are common in the health and econometrics literature, where relatively sophisticated techniques have been developed to derive insight from large, noisy observational datasets. Here, we apply a technique from this literature, synthetic control, to the assess landscape change with remote sensing data.</w:t>
      </w:r>
      <w:r>
        <w:rPr>
          <w:rFonts w:cs="Times New Roman"/>
        </w:rPr>
        <w:t xml:space="preserve"> </w:t>
      </w:r>
      <w:r w:rsidR="004F0E58">
        <w:rPr>
          <w:rFonts w:cs="Times New Roman"/>
        </w:rPr>
        <w:t>The basic data requirements for synthetic control include (1) a known set of treated and un-treated units, (2) a known date of treatment intervention, and (3) a timeseries including both pre- and post-treatment outcomes</w:t>
      </w:r>
      <w:r w:rsidR="003F044A">
        <w:rPr>
          <w:rFonts w:cs="Times New Roman"/>
        </w:rPr>
        <w:t xml:space="preserve"> for all units</w:t>
      </w:r>
      <w:r w:rsidR="004F0E58">
        <w:rPr>
          <w:rFonts w:cs="Times New Roman"/>
        </w:rPr>
        <w:t>.</w:t>
      </w:r>
      <w:r>
        <w:rPr>
          <w:rFonts w:cs="Times New Roman"/>
        </w:rPr>
        <w:t xml:space="preserve"> </w:t>
      </w:r>
      <w:r w:rsidR="00A23FD6">
        <w:rPr>
          <w:rFonts w:cs="Times New Roman"/>
        </w:rPr>
        <w:t>Synthetic control generates predicted outcome</w:t>
      </w:r>
      <w:r w:rsidR="003F044A">
        <w:rPr>
          <w:rFonts w:cs="Times New Roman"/>
        </w:rPr>
        <w:t>s</w:t>
      </w:r>
      <w:r w:rsidR="00A23FD6">
        <w:rPr>
          <w:rFonts w:cs="Times New Roman"/>
        </w:rPr>
        <w:t xml:space="preserve"> for treated units in the absence of treatment based on prior relationships between treated and unexposed groups. </w:t>
      </w:r>
      <w:r>
        <w:rPr>
          <w:rFonts w:cs="Times New Roman"/>
        </w:rPr>
        <w:t>Using simulations and a case study</w:t>
      </w:r>
      <w:r w:rsidR="00A23FD6">
        <w:rPr>
          <w:rFonts w:cs="Times New Roman"/>
        </w:rPr>
        <w:t xml:space="preserve"> involving a large-scale brush clearing</w:t>
      </w:r>
      <w:r w:rsidR="003F044A">
        <w:rPr>
          <w:rFonts w:cs="Times New Roman"/>
        </w:rPr>
        <w:t xml:space="preserve"> management event</w:t>
      </w:r>
      <w:r w:rsidR="00A23FD6">
        <w:rPr>
          <w:rFonts w:cs="Times New Roman"/>
        </w:rPr>
        <w:t xml:space="preserve">, we show how synthetic </w:t>
      </w:r>
      <w:r w:rsidR="00A23FD6">
        <w:rPr>
          <w:rFonts w:cs="Times New Roman"/>
        </w:rPr>
        <w:lastRenderedPageBreak/>
        <w:t xml:space="preserve">control can be used to intuitively infer treatment effects from satellite data, particularly in the presence of confounding noise from climate anomalies, long-term vegetation dynamics, or sensor errors. We find that accuracy depends on the number and quality of potential control units, highlighting the importance of selecting appropriate pools of candidate controls. </w:t>
      </w:r>
      <w:r w:rsidR="00F21A1F">
        <w:rPr>
          <w:rFonts w:cs="Times New Roman"/>
        </w:rPr>
        <w:t xml:space="preserve">While we found the synthetic control approach </w:t>
      </w:r>
      <w:r w:rsidR="00F21A1F">
        <w:t>useful</w:t>
      </w:r>
      <w:r w:rsidR="00A23FD6">
        <w:t xml:space="preserve"> for</w:t>
      </w:r>
      <w:r w:rsidR="00F21A1F">
        <w:t xml:space="preserve"> interpreting natural experiments with remote sensing data, we expect</w:t>
      </w:r>
      <w:r w:rsidR="00A23FD6">
        <w:t xml:space="preserve"> </w:t>
      </w:r>
      <w:r w:rsidR="00F21A1F">
        <w:t xml:space="preserve">the methodology to have wider utility </w:t>
      </w:r>
      <w:r w:rsidR="00A23FD6">
        <w:t>ecology</w:t>
      </w:r>
      <w:r w:rsidR="00F21A1F">
        <w:t>, particularly for systems with large, complex, and poorly replicated experimental units, such as conservation districts, communities and populations</w:t>
      </w:r>
      <w:r w:rsidR="00A23FD6">
        <w:t>.</w:t>
      </w:r>
    </w:p>
    <w:p w14:paraId="7BFB4C8B" w14:textId="77777777" w:rsidR="003D4C45" w:rsidRDefault="003D4C45" w:rsidP="003715AA">
      <w:pPr>
        <w:pStyle w:val="Heading1"/>
      </w:pPr>
      <w:r>
        <w:t>Introduction</w:t>
      </w:r>
    </w:p>
    <w:p w14:paraId="72B45F03" w14:textId="77777777" w:rsidR="00F92D4C" w:rsidRDefault="00F92D4C" w:rsidP="00F92D4C">
      <w:pPr>
        <w:pStyle w:val="Heading2"/>
      </w:pPr>
      <w:r>
        <w:t>The Problem</w:t>
      </w:r>
    </w:p>
    <w:p w14:paraId="0CADF34C" w14:textId="6FC9D507" w:rsidR="00F92D4C" w:rsidRDefault="00F92D4C" w:rsidP="005D675A">
      <w:pPr>
        <w:spacing w:line="480" w:lineRule="auto"/>
      </w:pPr>
      <w:r>
        <w:t>Many important ecological phenomena occur on large spatial scales or are unplanned and thus do not easily fit within analytical frameworks which rely on randomized, replicated, and interspersed a priori controls for statistical comparison. Analytical problems endemic to large-scale experiments and other ecological events</w:t>
      </w:r>
      <w:r w:rsidR="002D0FC0">
        <w:t xml:space="preserve">, </w:t>
      </w:r>
      <w:r>
        <w:t xml:space="preserve">are well documented and have elicited lively debate </w:t>
      </w:r>
      <w:r>
        <w:fldChar w:fldCharType="begin"/>
      </w:r>
      <w:r>
        <w:instrText xml:space="preserve"> ADDIN ZOTERO_ITEM CSL_CITATION {"citationID":"acp5s2062a","properties":{"formattedCitation":"(Hurlbert, 2004; Oksanen, 2001, 2004)","plainCitation":"(Hurlbert, 2004; Oksanen, 2001, 2004)"},"citationItems":[{"id":4914,"uris":["http://zotero.org/users/708961/items/PS4TYQ32"],"uri":["http://zotero.org/users/708961/items/PS4TYQ32"],"itemData":{"id":4914,"type":"article-journal","title":"On misinterpretations of pseudoreplication and related matters: a reply to Oksanen","container-title":"Oikos","page":"591–597","volume":"104","issue":"3","author":[{"family":"Hurlbert","given":"Stuart H"}],"issued":{"date-parts":[["2004"]]}}},{"id":4913,"uris":["http://zotero.org/users/708961/items/44DV8XEX"],"uri":["http://zotero.org/users/708961/items/44DV8XEX"],"itemData":{"id":4913,"type":"article-journal","title":"Logic of experiments in ecology: is pseudoreplication a pseudoissue?","container-title":"Oikos","page":"27–38","volume":"94","issue":"1","author":[{"family":"Oksanen","given":"Lauri"}],"issued":{"date-parts":[["2001"]]}}},{"id":4917,"uris":["http://zotero.org/users/708961/items/XBLYRLLQ"],"uri":["http://zotero.org/users/708961/items/XBLYRLLQ"],"itemData":{"id":4917,"type":"article-journal","title":"The devil lies in details: reply to Stuart Hurlbert","container-title":"Oikos","page":"598–605","volume":"104","issue":"3","author":[{"family":"Oksanen","given":"Lauri"}],"issued":{"date-parts":[["2004"]]}}}],"schema":"https://github.com/citation-style-language/schema/raw/master/csl-citation.json"} </w:instrText>
      </w:r>
      <w:r>
        <w:fldChar w:fldCharType="separate"/>
      </w:r>
      <w:r w:rsidRPr="0045305C">
        <w:rPr>
          <w:rFonts w:ascii="Calibri" w:hAnsi="Calibri" w:cs="Calibri"/>
        </w:rPr>
        <w:t>(Hurlbert, 2004; Oksanen, 2001, 2004)</w:t>
      </w:r>
      <w:r>
        <w:fldChar w:fldCharType="end"/>
      </w:r>
      <w:r>
        <w:t>. For instance,</w:t>
      </w:r>
      <w:r w:rsidR="002D0FC0">
        <w:t xml:space="preserve"> manipulations of whole-lakes, watersheds, islands, </w:t>
      </w:r>
      <w:r w:rsidR="00F95BE5">
        <w:t>forests</w:t>
      </w:r>
      <w:r w:rsidR="002D0FC0">
        <w:t xml:space="preserve"> or other large scale ecosystems may be impossible to replicate </w:t>
      </w:r>
      <w:r w:rsidR="00906593">
        <w:t xml:space="preserve">but still yield important information </w:t>
      </w:r>
      <w:r w:rsidR="00906593">
        <w:fldChar w:fldCharType="begin"/>
      </w:r>
      <w:r w:rsidR="00906593">
        <w:instrText xml:space="preserve"> ADDIN ZOTERO_ITEM CSL_CITATION {"citationID":"a1k29baitlb","properties":{"formattedCitation":"(Carpenter, 1998)","plainCitation":"(Carpenter, 1998)"},"citationItems":[{"id":5099,"uris":["http://zotero.org/users/708961/items/4GEIV5VU"],"uri":["http://zotero.org/users/708961/items/4GEIV5VU"],"itemData":{"id":5099,"type":"chapter","title":"The need for large-scale experiments to assess and predict the response of ecosystems to perturbation","container-title":"Successes, limitations, and frontiers in ecosystem science","publisher":"Springer","page":"287–312","author":[{"family":"Carpenter","given":"Stephen R"}],"issued":{"date-parts":[["1998"]]}}}],"schema":"https://github.com/citation-style-language/schema/raw/master/csl-citation.json"} </w:instrText>
      </w:r>
      <w:r w:rsidR="00906593">
        <w:fldChar w:fldCharType="separate"/>
      </w:r>
      <w:r w:rsidR="00906593" w:rsidRPr="002D0FC0">
        <w:rPr>
          <w:rFonts w:ascii="Calibri" w:hAnsi="Calibri" w:cs="Calibri"/>
        </w:rPr>
        <w:t>(Carpenter, 1998)</w:t>
      </w:r>
      <w:r w:rsidR="00906593">
        <w:fldChar w:fldCharType="end"/>
      </w:r>
      <w:r w:rsidR="00F95BE5">
        <w:t>. Other targets of manipulation may be complex or lack discrete boundaries (</w:t>
      </w:r>
      <w:proofErr w:type="spellStart"/>
      <w:r w:rsidR="00F95BE5">
        <w:t>eg.</w:t>
      </w:r>
      <w:proofErr w:type="spellEnd"/>
      <w:r w:rsidR="00F95BE5">
        <w:t xml:space="preserve"> Marine systems; </w:t>
      </w:r>
      <w:r w:rsidR="00F95BE5">
        <w:fldChar w:fldCharType="begin"/>
      </w:r>
      <w:r w:rsidR="00F95BE5">
        <w:instrText xml:space="preserve"> ADDIN ZOTERO_ITEM CSL_CITATION {"citationID":"a2hgiq6mr9p","properties":{"formattedCitation":"(Wernberg, Smale, &amp; Thomsen, 2012)","plainCitation":"(Wernberg, Smale, &amp; Thomsen, 2012)"},"citationItems":[{"id":5097,"uris":["http://zotero.org/users/708961/items/V3G8GP2I"],"uri":["http://zotero.org/users/708961/items/V3G8GP2I"],"itemData":{"id":5097,"type":"article-journal","title":"A decade of climate change experiments on marine organisms: procedures, patterns and problems","container-title":"Global Change Biology","page":"1491–1498","volume":"18","issue":"5","author":[{"family":"Wernberg","given":"Thomas"},{"family":"Smale","given":"Dan A"},{"family":"Thomsen","given":"Mads S"}],"issued":{"date-parts":[["2012"]]}}}],"schema":"https://github.com/citation-style-language/schema/raw/master/csl-citation.json"} </w:instrText>
      </w:r>
      <w:r w:rsidR="00F95BE5">
        <w:fldChar w:fldCharType="separate"/>
      </w:r>
      <w:r w:rsidR="00F95BE5" w:rsidRPr="006B1E98">
        <w:rPr>
          <w:rFonts w:ascii="Calibri" w:hAnsi="Calibri" w:cs="Calibri"/>
        </w:rPr>
        <w:t>Wernberg, Smale, &amp; Thomsen, 2012</w:t>
      </w:r>
      <w:r w:rsidR="00F95BE5">
        <w:fldChar w:fldCharType="end"/>
      </w:r>
      <w:r w:rsidR="00F95BE5">
        <w:t xml:space="preserve">), making it difficult to identify </w:t>
      </w:r>
      <w:r w:rsidR="00906593">
        <w:t xml:space="preserve">suitable </w:t>
      </w:r>
      <w:r w:rsidR="00F95BE5">
        <w:t xml:space="preserve">analogues for comparison. </w:t>
      </w:r>
      <w:r w:rsidR="00906593">
        <w:t>As</w:t>
      </w:r>
      <w:r w:rsidR="00F95BE5">
        <w:t xml:space="preserve"> many traditional statistical approaches may be inappropriate for these types data,</w:t>
      </w:r>
      <w:r w:rsidR="00906593">
        <w:t xml:space="preserve"> there is a need for ways to efficiently combine information from </w:t>
      </w:r>
      <w:r w:rsidR="009A32A0">
        <w:t xml:space="preserve">the </w:t>
      </w:r>
      <w:r w:rsidR="00906593">
        <w:t xml:space="preserve">temporal trends of treated units with </w:t>
      </w:r>
      <w:r w:rsidR="009A32A0">
        <w:t xml:space="preserve">imperfect </w:t>
      </w:r>
      <w:r w:rsidR="00906593">
        <w:t>contextual information</w:t>
      </w:r>
      <w:r w:rsidR="009A32A0">
        <w:t>.</w:t>
      </w:r>
      <w:r w:rsidR="00906593">
        <w:t xml:space="preserve"> </w:t>
      </w:r>
    </w:p>
    <w:p w14:paraId="085B722B" w14:textId="21DE29F5" w:rsidR="00F92D4C" w:rsidRDefault="00F92D4C" w:rsidP="005D675A">
      <w:pPr>
        <w:spacing w:line="480" w:lineRule="auto"/>
        <w:rPr>
          <w:rFonts w:cs="Times New Roman"/>
        </w:rPr>
      </w:pPr>
      <w:r>
        <w:rPr>
          <w:rFonts w:cs="Times New Roman"/>
        </w:rPr>
        <w:t xml:space="preserve">In a management </w:t>
      </w:r>
      <w:r w:rsidR="00BA406F">
        <w:rPr>
          <w:rFonts w:cs="Times New Roman"/>
        </w:rPr>
        <w:t xml:space="preserve">or policy </w:t>
      </w:r>
      <w:r>
        <w:rPr>
          <w:rFonts w:cs="Times New Roman"/>
        </w:rPr>
        <w:t xml:space="preserve">context, effective decision-making requires inference from past events as part of the adaptive management cycle </w:t>
      </w:r>
      <w:r>
        <w:rPr>
          <w:rFonts w:cs="Times New Roman"/>
        </w:rPr>
        <w:fldChar w:fldCharType="begin"/>
      </w:r>
      <w:r>
        <w:rPr>
          <w:rFonts w:cs="Times New Roman"/>
        </w:rPr>
        <w:instrText xml:space="preserve"> ADDIN ZOTERO_ITEM CSL_CITATION {"citationID":"a2m60o631ee","properties":{"formattedCitation":"(Williams, 2011)","plainCitation":"(Williams, 2011)"},"citationItems":[{"id":5005,"uris":["http://zotero.org/users/708961/items/MTADJHLE"],"uri":["http://zotero.org/users/708961/items/MTADJHLE"],"itemData":{"id":5005,"type":"article-journal","title":"Adaptive management of natural resources—framework and issues","container-title":"Journal of environmental management","page":"1346–1353","volume":"92","issue":"5","author":[{"family":"Williams","given":"Byron K"}],"issued":{"date-parts":[["2011"]]}}}],"schema":"https://github.com/citation-style-language/schema/raw/master/csl-citation.json"} </w:instrText>
      </w:r>
      <w:r>
        <w:rPr>
          <w:rFonts w:cs="Times New Roman"/>
        </w:rPr>
        <w:fldChar w:fldCharType="separate"/>
      </w:r>
      <w:r w:rsidRPr="0045305C">
        <w:rPr>
          <w:rFonts w:ascii="Calibri" w:hAnsi="Calibri" w:cs="Calibri"/>
        </w:rPr>
        <w:t>(Williams, 2011)</w:t>
      </w:r>
      <w:r>
        <w:rPr>
          <w:rFonts w:cs="Times New Roman"/>
        </w:rPr>
        <w:fldChar w:fldCharType="end"/>
      </w:r>
      <w:r>
        <w:rPr>
          <w:rFonts w:cs="Times New Roman"/>
        </w:rPr>
        <w:t xml:space="preserve">. Although historic management actions or ‘interventions’ may be plentiful and widespread </w:t>
      </w:r>
      <w:r>
        <w:rPr>
          <w:rFonts w:cs="Times New Roman"/>
        </w:rPr>
        <w:fldChar w:fldCharType="begin"/>
      </w:r>
      <w:r>
        <w:rPr>
          <w:rFonts w:cs="Times New Roman"/>
        </w:rPr>
        <w:instrText xml:space="preserve"> ADDIN ZOTERO_ITEM CSL_CITATION {"citationID":"a28a1bqbtfe","properties":{"formattedCitation":"(Copeland et al., 2017)","plainCitation":"(Copeland et al., 2017)"},"citationItems":[{"id":1475,"uris":["http://zotero.org/users/708961/items/D74KWDS9"],"uri":["http://zotero.org/users/708961/items/D74KWDS9"],"itemData":{"id":1475,"type":"article-journal","title":"Long‐term trends in restoration and associated land treatments in the southwestern United States","container-title":"Restoration Ecology","page":"311-322","volume":"26","issue":"2","source":"onlinelibrary.wiley.com","DOI":"10.1111/rec.12574","ISSN":"1526-100X","language":"en","author":[{"family":"Copeland","given":"Stella M."},{"family":"Munson","given":"Seth M."},{"family":"Pilliod","given":"David S."},{"family":"Welty","given":"Justin L."},{"family":"Bradford","given":"John B."},{"family":"Butterfield","given":"Bradley J."}],"issued":{"date-parts":[["2017",8,27]]}}}],"schema":"https://github.com/citation-style-language/schema/raw/master/csl-citation.json"} </w:instrText>
      </w:r>
      <w:r>
        <w:rPr>
          <w:rFonts w:cs="Times New Roman"/>
        </w:rPr>
        <w:fldChar w:fldCharType="separate"/>
      </w:r>
      <w:r w:rsidRPr="0045305C">
        <w:rPr>
          <w:rFonts w:ascii="Calibri" w:hAnsi="Calibri" w:cs="Calibri"/>
        </w:rPr>
        <w:t>(Copeland et al., 2017)</w:t>
      </w:r>
      <w:r>
        <w:rPr>
          <w:rFonts w:cs="Times New Roman"/>
        </w:rPr>
        <w:fldChar w:fldCharType="end"/>
      </w:r>
      <w:r>
        <w:rPr>
          <w:rFonts w:cs="Times New Roman"/>
        </w:rPr>
        <w:t xml:space="preserve">, adaptive learning is often limited by lack of monitoring data and the means to distinguish treatment effects from other </w:t>
      </w:r>
      <w:r>
        <w:rPr>
          <w:rFonts w:cs="Times New Roman"/>
        </w:rPr>
        <w:lastRenderedPageBreak/>
        <w:t xml:space="preserve">confounding influences. For instance, the effectiveness of a rangeland planting may be ambiguous if subsequent recruitment was </w:t>
      </w:r>
      <w:r w:rsidR="00757205">
        <w:rPr>
          <w:rFonts w:cs="Times New Roman"/>
        </w:rPr>
        <w:t>coincident</w:t>
      </w:r>
      <w:r>
        <w:rPr>
          <w:rFonts w:cs="Times New Roman"/>
        </w:rPr>
        <w:t xml:space="preserve"> </w:t>
      </w:r>
      <w:r w:rsidR="00757205">
        <w:rPr>
          <w:rFonts w:cs="Times New Roman"/>
        </w:rPr>
        <w:t>with</w:t>
      </w:r>
      <w:r>
        <w:rPr>
          <w:rFonts w:cs="Times New Roman"/>
        </w:rPr>
        <w:t xml:space="preserve"> abnormally high precipitation and </w:t>
      </w:r>
      <w:r w:rsidRPr="00757205">
        <w:rPr>
          <w:rFonts w:cs="Times New Roman"/>
          <w:i/>
        </w:rPr>
        <w:t>natural</w:t>
      </w:r>
      <w:r>
        <w:rPr>
          <w:rFonts w:cs="Times New Roman"/>
        </w:rPr>
        <w:t xml:space="preserve"> recruitment in the months following treatment. Without simultaneous monitoring of sites with similar ecological potential and ambient conditions, it is impossible to discriminate true treatment effects from coincident noise</w:t>
      </w:r>
      <w:ins w:id="0" w:author="Duniway, Michael C." w:date="2019-12-21T07:04:00Z">
        <w:r w:rsidR="008A5156">
          <w:rPr>
            <w:rFonts w:cs="Times New Roman"/>
          </w:rPr>
          <w:t xml:space="preserve"> (citation)</w:t>
        </w:r>
      </w:ins>
      <w:r>
        <w:rPr>
          <w:rFonts w:cs="Times New Roman"/>
        </w:rPr>
        <w:t xml:space="preserve">. While some management efforts do integrate experimental elements such as </w:t>
      </w:r>
      <w:r w:rsidR="006266FA">
        <w:rPr>
          <w:rFonts w:cs="Times New Roman"/>
        </w:rPr>
        <w:t xml:space="preserve">replication, randomization or </w:t>
      </w:r>
      <w:r>
        <w:rPr>
          <w:rFonts w:cs="Times New Roman"/>
        </w:rPr>
        <w:t>basic controls into their design</w:t>
      </w:r>
      <w:ins w:id="1" w:author="Duniway, Michael C." w:date="2019-12-21T07:05:00Z">
        <w:r w:rsidR="008A5156">
          <w:rPr>
            <w:rFonts w:cs="Times New Roman"/>
          </w:rPr>
          <w:t xml:space="preserve"> (</w:t>
        </w:r>
        <w:commentRangeStart w:id="2"/>
        <w:r w:rsidR="008A5156">
          <w:rPr>
            <w:rFonts w:cs="Times New Roman"/>
          </w:rPr>
          <w:t>citations</w:t>
        </w:r>
        <w:commentRangeEnd w:id="2"/>
        <w:r w:rsidR="008A5156">
          <w:rPr>
            <w:rStyle w:val="CommentReference"/>
            <w:rFonts w:ascii="Times New Roman" w:hAnsi="Times New Roman"/>
          </w:rPr>
          <w:commentReference w:id="2"/>
        </w:r>
        <w:r w:rsidR="008A5156">
          <w:rPr>
            <w:rFonts w:cs="Times New Roman"/>
          </w:rPr>
          <w:t>)</w:t>
        </w:r>
      </w:ins>
      <w:r>
        <w:rPr>
          <w:rFonts w:cs="Times New Roman"/>
        </w:rPr>
        <w:t xml:space="preserve">, the logistical cost of such designs make them </w:t>
      </w:r>
      <w:commentRangeStart w:id="3"/>
      <w:r>
        <w:rPr>
          <w:rFonts w:cs="Times New Roman"/>
        </w:rPr>
        <w:t>rare</w:t>
      </w:r>
      <w:commentRangeEnd w:id="3"/>
      <w:r>
        <w:rPr>
          <w:rStyle w:val="CommentReference"/>
          <w:rFonts w:ascii="Times New Roman" w:hAnsi="Times New Roman"/>
        </w:rPr>
        <w:commentReference w:id="3"/>
      </w:r>
      <w:r w:rsidR="008172D6">
        <w:rPr>
          <w:rFonts w:cs="Times New Roman"/>
        </w:rPr>
        <w:t xml:space="preserve"> in application settings</w:t>
      </w:r>
      <w:r>
        <w:rPr>
          <w:rFonts w:cs="Times New Roman"/>
        </w:rPr>
        <w:t xml:space="preserve">. </w:t>
      </w:r>
      <w:r w:rsidR="008172D6">
        <w:rPr>
          <w:rFonts w:cs="Times New Roman"/>
        </w:rPr>
        <w:t xml:space="preserve">With the growing availability of large observational environmental datasets and </w:t>
      </w:r>
      <w:r w:rsidR="00BD02CE">
        <w:rPr>
          <w:rFonts w:cs="Times New Roman"/>
        </w:rPr>
        <w:t xml:space="preserve">spatially explicit </w:t>
      </w:r>
      <w:r w:rsidR="008172D6">
        <w:rPr>
          <w:rFonts w:cs="Times New Roman"/>
        </w:rPr>
        <w:t xml:space="preserve">records of management activities, there is </w:t>
      </w:r>
      <w:r w:rsidR="00BB64A3">
        <w:rPr>
          <w:rFonts w:cs="Times New Roman"/>
        </w:rPr>
        <w:t xml:space="preserve">both </w:t>
      </w:r>
      <w:r w:rsidR="008172D6">
        <w:rPr>
          <w:rFonts w:cs="Times New Roman"/>
        </w:rPr>
        <w:t xml:space="preserve">opportunity for </w:t>
      </w:r>
      <w:r w:rsidR="00BB64A3">
        <w:rPr>
          <w:rFonts w:cs="Times New Roman"/>
        </w:rPr>
        <w:t>new</w:t>
      </w:r>
      <w:r w:rsidR="008172D6">
        <w:rPr>
          <w:rFonts w:cs="Times New Roman"/>
        </w:rPr>
        <w:t xml:space="preserve"> ecological insight and a simultaneous need for tools to effectively parse </w:t>
      </w:r>
      <w:r w:rsidR="00BB64A3">
        <w:rPr>
          <w:rFonts w:cs="Times New Roman"/>
        </w:rPr>
        <w:t>intervention effects from confounding signals.</w:t>
      </w:r>
      <w:r w:rsidR="008172D6">
        <w:rPr>
          <w:rFonts w:cs="Times New Roman"/>
        </w:rPr>
        <w:t xml:space="preserve">  </w:t>
      </w:r>
      <w:r>
        <w:rPr>
          <w:rFonts w:cs="Times New Roman"/>
        </w:rPr>
        <w:t xml:space="preserve"> </w:t>
      </w:r>
    </w:p>
    <w:p w14:paraId="3737A101" w14:textId="77777777" w:rsidR="00F92D4C" w:rsidRPr="002A3005" w:rsidRDefault="00F92D4C" w:rsidP="00F92D4C">
      <w:pPr>
        <w:pStyle w:val="Heading2"/>
      </w:pPr>
      <w:r>
        <w:t>Insights from social science</w:t>
      </w:r>
    </w:p>
    <w:p w14:paraId="6C2884D8" w14:textId="6D11A6F6" w:rsidR="00F92D4C" w:rsidRDefault="00F92D4C" w:rsidP="005D675A">
      <w:pPr>
        <w:spacing w:line="480" w:lineRule="auto"/>
        <w:rPr>
          <w:rFonts w:cs="Times New Roman"/>
        </w:rPr>
      </w:pPr>
      <w:r>
        <w:rPr>
          <w:rFonts w:cs="Times New Roman"/>
        </w:rPr>
        <w:t xml:space="preserve">Analytical challenges related to large, poorly replicated and uncontrolled phenomena are common in other disciplines including political science, public health, and economics, where quantifying the effects of policies or other events (economic ‘shocks’, disease outbreaks) are critical for understanding large and complex systems </w:t>
      </w:r>
      <w:r>
        <w:rPr>
          <w:rFonts w:cs="Times New Roman"/>
        </w:rPr>
        <w:fldChar w:fldCharType="begin"/>
      </w:r>
      <w:r>
        <w:rPr>
          <w:rFonts w:cs="Times New Roman"/>
        </w:rPr>
        <w:instrText xml:space="preserve"> ADDIN ZOTERO_ITEM CSL_CITATION {"citationID":"ajfa0vnjt8","properties":{"formattedCitation":"(Larsen, Meng, &amp; Kendall, 2019)","plainCitation":"(Larsen, Meng, &amp; Kendall, 2019)"},"citationItems":[{"id":4987,"uris":["http://zotero.org/users/708961/items/ARHR7MJD"],"uri":["http://zotero.org/users/708961/items/ARHR7MJD"],"itemData":{"id":4987,"type":"article-journal","title":"Causal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Pr>
          <w:rFonts w:cs="Times New Roman"/>
        </w:rPr>
        <w:fldChar w:fldCharType="separate"/>
      </w:r>
      <w:r w:rsidRPr="0045305C">
        <w:rPr>
          <w:rFonts w:ascii="Calibri" w:hAnsi="Calibri" w:cs="Calibri"/>
        </w:rPr>
        <w:t>(Larsen, Meng, &amp; Kendall, 2019)</w:t>
      </w:r>
      <w:r>
        <w:rPr>
          <w:rFonts w:cs="Times New Roman"/>
        </w:rPr>
        <w:fldChar w:fldCharType="end"/>
      </w:r>
      <w:r>
        <w:rPr>
          <w:rFonts w:cs="Times New Roman"/>
        </w:rPr>
        <w:t xml:space="preserve">. In these disciplines a host of analytical tools and methods have been developed to quantify the causal effects of a given event, despite the limitations imposed by small sample sizes, non-random exposure of experimental units, heterogenous confounders through time, and lack of a priori control groups </w:t>
      </w:r>
      <w:r>
        <w:rPr>
          <w:rFonts w:cs="Times New Roman"/>
        </w:rPr>
        <w:fldChar w:fldCharType="begin"/>
      </w:r>
      <w:r>
        <w:rPr>
          <w:rFonts w:cs="Times New Roman"/>
        </w:rPr>
        <w:instrText xml:space="preserve"> ADDIN ZOTERO_ITEM CSL_CITATION {"citationID":"a2pdi9flk11","properties":{"formattedCitation":"(Craig, Katikireddi, Leyland, &amp; Popham, 2017)","plainCitation":"(Craig, Katikireddi, Leyland, &amp; Popham, 2017)"},"citationItems":[{"id":4961,"uris":["http://zotero.org/users/708961/items/A8VRTJMQ"],"uri":["http://zotero.org/users/708961/items/A8VRTJMQ"],"itemData":{"id":4961,"type":"article-journal","title":"Natural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Pr>
          <w:rFonts w:cs="Times New Roman"/>
        </w:rPr>
        <w:fldChar w:fldCharType="separate"/>
      </w:r>
      <w:r w:rsidRPr="0045305C">
        <w:rPr>
          <w:rFonts w:ascii="Calibri" w:hAnsi="Calibri" w:cs="Calibri"/>
        </w:rPr>
        <w:t>(Craig, Katikireddi, Leyland, &amp; Popham, 2017)</w:t>
      </w:r>
      <w:r>
        <w:rPr>
          <w:rFonts w:cs="Times New Roman"/>
        </w:rPr>
        <w:fldChar w:fldCharType="end"/>
      </w:r>
      <w:r>
        <w:rPr>
          <w:rFonts w:cs="Times New Roman"/>
        </w:rPr>
        <w:t xml:space="preserve">. </w:t>
      </w:r>
      <w:r w:rsidR="00BB64A3">
        <w:rPr>
          <w:rFonts w:cs="Times New Roman"/>
        </w:rPr>
        <w:t>These t</w:t>
      </w:r>
      <w:r>
        <w:rPr>
          <w:rFonts w:cs="Times New Roman"/>
        </w:rPr>
        <w:t xml:space="preserve">echniques often </w:t>
      </w:r>
      <w:r w:rsidR="00BB64A3">
        <w:rPr>
          <w:rFonts w:cs="Times New Roman"/>
        </w:rPr>
        <w:t xml:space="preserve">place emphasis on </w:t>
      </w:r>
      <w:r>
        <w:rPr>
          <w:rFonts w:cs="Times New Roman"/>
        </w:rPr>
        <w:t xml:space="preserve">identifying or generating proper </w:t>
      </w:r>
      <w:r w:rsidR="00986A1A">
        <w:rPr>
          <w:rFonts w:cs="Times New Roman"/>
        </w:rPr>
        <w:t>comparisons among treated and untreated groups</w:t>
      </w:r>
      <w:r>
        <w:rPr>
          <w:rFonts w:cs="Times New Roman"/>
        </w:rPr>
        <w:t>, such as the methods of propensity score matching, regression discontinuity, and instrumental variables</w:t>
      </w:r>
      <w:r w:rsidR="00BB64A3">
        <w:rPr>
          <w:rFonts w:cs="Times New Roman"/>
        </w:rPr>
        <w:t xml:space="preserve"> (</w:t>
      </w:r>
      <w:r w:rsidR="00BB64A3" w:rsidRPr="003F044A">
        <w:rPr>
          <w:rFonts w:cs="Times New Roman"/>
          <w:highlight w:val="yellow"/>
        </w:rPr>
        <w:t>CITES</w:t>
      </w:r>
      <w:r w:rsidR="00BB64A3">
        <w:rPr>
          <w:rFonts w:cs="Times New Roman"/>
        </w:rPr>
        <w:t>)</w:t>
      </w:r>
      <w:r>
        <w:rPr>
          <w:rFonts w:cs="Times New Roman"/>
        </w:rPr>
        <w:t xml:space="preserve">.  </w:t>
      </w:r>
    </w:p>
    <w:p w14:paraId="697D385E" w14:textId="555F89AB" w:rsidR="00F92D4C" w:rsidRDefault="00F92D4C" w:rsidP="005D675A">
      <w:pPr>
        <w:spacing w:line="480" w:lineRule="auto"/>
        <w:rPr>
          <w:rFonts w:cs="Times New Roman"/>
        </w:rPr>
      </w:pPr>
      <w:r>
        <w:rPr>
          <w:rFonts w:cs="Times New Roman"/>
        </w:rPr>
        <w:t xml:space="preserve">One relatively novel technique for causal analysis in the absence of pre-defined </w:t>
      </w:r>
      <w:r w:rsidR="00BB64A3">
        <w:rPr>
          <w:rFonts w:cs="Times New Roman"/>
        </w:rPr>
        <w:t>reference</w:t>
      </w:r>
      <w:r>
        <w:rPr>
          <w:rFonts w:cs="Times New Roman"/>
        </w:rPr>
        <w:t>s is the ‘</w:t>
      </w:r>
      <w:r w:rsidRPr="006C7DDC">
        <w:rPr>
          <w:rFonts w:cs="Times New Roman"/>
          <w:i/>
        </w:rPr>
        <w:t>synthetic control</w:t>
      </w:r>
      <w:r>
        <w:rPr>
          <w:rFonts w:cs="Times New Roman"/>
        </w:rPr>
        <w:t xml:space="preserve">’ method, emerging from the political science literature </w:t>
      </w:r>
      <w:r>
        <w:rPr>
          <w:rFonts w:cs="Times New Roman"/>
        </w:rPr>
        <w:fldChar w:fldCharType="begin"/>
      </w:r>
      <w:r>
        <w:rPr>
          <w:rFonts w:cs="Times New Roman"/>
        </w:rPr>
        <w:instrText xml:space="preserve"> ADDIN ZOTERO_ITEM CSL_CITATION {"citationID":"a24cmerdqkc","properties":{"formattedCitation":"(Abadie, Diamond, &amp; Hainmueller, 2010)","plainCitation":"(Abadie, Diamond, &amp; Hainmueller, 2010)"},"citationItems":[{"id":4982,"uris":["http://zotero.org/users/708961/items/MHZPJ5AP"],"uri":["http://zotero.org/users/708961/items/MHZPJ5AP"],"itemData":{"id":4982,"type":"article-journal","title":"Synthetic control methods for comparative case studies: Estimating the effect of California’s tobacco control program","container-title":"Journal of the American statistical Association","page":"493–505","volume":"105","issue":"490","author":[{"family":"Abadie","given":"Alberto"},{"family":"Diamond","given":"Alexis"},{"family":"Hainmueller","given":"Jens"}],"issued":{"date-parts":[["2010"]]}}}],"schema":"https://github.com/citation-style-language/schema/raw/master/csl-citation.json"} </w:instrText>
      </w:r>
      <w:r>
        <w:rPr>
          <w:rFonts w:cs="Times New Roman"/>
        </w:rPr>
        <w:fldChar w:fldCharType="separate"/>
      </w:r>
      <w:r w:rsidRPr="0045305C">
        <w:rPr>
          <w:rFonts w:ascii="Calibri" w:hAnsi="Calibri" w:cs="Calibri"/>
        </w:rPr>
        <w:t>(Abadie, Diamond, &amp; Hainmueller, 2010)</w:t>
      </w:r>
      <w:r>
        <w:rPr>
          <w:rFonts w:cs="Times New Roman"/>
        </w:rPr>
        <w:fldChar w:fldCharType="end"/>
      </w:r>
      <w:r>
        <w:rPr>
          <w:rFonts w:cs="Times New Roman"/>
        </w:rPr>
        <w:t xml:space="preserve">. This approach attempts to reconstruct what would have happened (a </w:t>
      </w:r>
      <w:r>
        <w:rPr>
          <w:rFonts w:cs="Times New Roman"/>
        </w:rPr>
        <w:lastRenderedPageBreak/>
        <w:t>‘counterfactual</w:t>
      </w:r>
      <w:r w:rsidR="00D46357">
        <w:rPr>
          <w:rFonts w:cs="Times New Roman"/>
        </w:rPr>
        <w:t>’</w:t>
      </w:r>
      <w:r>
        <w:rPr>
          <w:rFonts w:cs="Times New Roman"/>
        </w:rPr>
        <w:t xml:space="preserve">) had a treatment not occurred, based on the pre-intervention relationship between the unit of interest and a population of unaffected units. It is particularly useful for cases with a relatively small number of imperfectly matched control groups, such as when </w:t>
      </w:r>
      <w:r w:rsidR="004B30C8">
        <w:rPr>
          <w:rFonts w:cs="Times New Roman"/>
        </w:rPr>
        <w:t>entire</w:t>
      </w:r>
      <w:r>
        <w:rPr>
          <w:rFonts w:cs="Times New Roman"/>
        </w:rPr>
        <w:t xml:space="preserve"> countries</w:t>
      </w:r>
      <w:r w:rsidR="004B30C8">
        <w:rPr>
          <w:rFonts w:cs="Times New Roman"/>
        </w:rPr>
        <w:t xml:space="preserve"> are the targets of analysis</w:t>
      </w:r>
      <w:r>
        <w:rPr>
          <w:rFonts w:cs="Times New Roman"/>
        </w:rPr>
        <w:t xml:space="preserve">. For example, </w:t>
      </w:r>
      <w:r w:rsidR="00757205">
        <w:rPr>
          <w:rFonts w:cs="Times New Roman"/>
        </w:rPr>
        <w:t xml:space="preserve">Abadie, Diamond and </w:t>
      </w:r>
      <w:proofErr w:type="spellStart"/>
      <w:r w:rsidR="00757205">
        <w:rPr>
          <w:rFonts w:cs="Times New Roman"/>
        </w:rPr>
        <w:t>Hainueller</w:t>
      </w:r>
      <w:proofErr w:type="spellEnd"/>
      <w:r w:rsidR="00757205">
        <w:rPr>
          <w:rFonts w:cs="Times New Roman"/>
        </w:rPr>
        <w:t xml:space="preserve"> (201</w:t>
      </w:r>
      <w:r w:rsidR="00B81A8F">
        <w:rPr>
          <w:rFonts w:cs="Times New Roman"/>
        </w:rPr>
        <w:t>5</w:t>
      </w:r>
      <w:r w:rsidR="00757205">
        <w:rPr>
          <w:rFonts w:cs="Times New Roman"/>
        </w:rPr>
        <w:t>) estimate the effect of the German reunification in 19</w:t>
      </w:r>
      <w:r w:rsidR="00B81A8F">
        <w:rPr>
          <w:rFonts w:cs="Times New Roman"/>
        </w:rPr>
        <w:t>90</w:t>
      </w:r>
      <w:r w:rsidR="00757205">
        <w:rPr>
          <w:rFonts w:cs="Times New Roman"/>
        </w:rPr>
        <w:t xml:space="preserve"> on the GDP of West Germany, using a weighted composite of countries sharing similar</w:t>
      </w:r>
      <w:r w:rsidR="00B81A8F">
        <w:rPr>
          <w:rFonts w:cs="Times New Roman"/>
        </w:rPr>
        <w:t xml:space="preserve"> characteristics. They estimate that by 2003, West German GDP would have been almost 8%</w:t>
      </w:r>
      <w:r w:rsidR="00757205">
        <w:rPr>
          <w:rFonts w:cs="Times New Roman"/>
        </w:rPr>
        <w:t xml:space="preserve"> </w:t>
      </w:r>
      <w:r w:rsidR="00B81A8F">
        <w:rPr>
          <w:rFonts w:cs="Times New Roman"/>
        </w:rPr>
        <w:t xml:space="preserve">higher without </w:t>
      </w:r>
      <w:commentRangeStart w:id="4"/>
      <w:r w:rsidR="00B81A8F">
        <w:rPr>
          <w:rFonts w:cs="Times New Roman"/>
        </w:rPr>
        <w:t>reunification</w:t>
      </w:r>
      <w:commentRangeEnd w:id="4"/>
      <w:r w:rsidR="00B81A8F">
        <w:rPr>
          <w:rStyle w:val="CommentReference"/>
          <w:rFonts w:ascii="Times New Roman" w:hAnsi="Times New Roman"/>
        </w:rPr>
        <w:commentReference w:id="4"/>
      </w:r>
      <w:r w:rsidR="00B81A8F">
        <w:rPr>
          <w:rFonts w:cs="Times New Roman"/>
        </w:rPr>
        <w:t>.</w:t>
      </w:r>
    </w:p>
    <w:p w14:paraId="15EFD824" w14:textId="4C49C258" w:rsidR="00BB64A3" w:rsidRDefault="00BE1794" w:rsidP="005D675A">
      <w:pPr>
        <w:spacing w:line="480" w:lineRule="auto"/>
      </w:pPr>
      <w:r>
        <w:rPr>
          <w:rFonts w:cs="Times New Roman"/>
        </w:rPr>
        <w:t>The synthetic control approach seeks to generate a composite counterfactual by functionally relating patterns in treated units to candidate controls using only data from the pre-treatment period</w:t>
      </w:r>
      <w:r w:rsidR="00986A1A">
        <w:rPr>
          <w:rFonts w:cs="Times New Roman"/>
        </w:rPr>
        <w:t>, then extrapolating this function into the post-treatment period</w:t>
      </w:r>
      <w:r>
        <w:rPr>
          <w:rFonts w:cs="Times New Roman"/>
        </w:rPr>
        <w:t xml:space="preserve">. While several methods have been proposed to model this relationship, </w:t>
      </w:r>
      <w:r>
        <w:t xml:space="preserve">all methods share a set of general requirements about the data: (1) </w:t>
      </w:r>
      <w:r w:rsidR="003F044A">
        <w:t xml:space="preserve">a </w:t>
      </w:r>
      <w:r>
        <w:t xml:space="preserve">known date of treatment intervention, (2) </w:t>
      </w:r>
      <w:r w:rsidR="003F044A">
        <w:t xml:space="preserve">a </w:t>
      </w:r>
      <w:r>
        <w:t>known group of units not influenced by the treatment intervention</w:t>
      </w:r>
      <w:r w:rsidR="00B120F9">
        <w:t>,</w:t>
      </w:r>
      <w:r>
        <w:t xml:space="preserve"> and (3) </w:t>
      </w:r>
      <w:r w:rsidR="00B120F9">
        <w:t xml:space="preserve">a </w:t>
      </w:r>
      <w:r>
        <w:t xml:space="preserve">timeseries spanning pre- and post- treatment event for all control and treated units. </w:t>
      </w:r>
      <w:r w:rsidR="008324A0">
        <w:t xml:space="preserve">Common methods include </w:t>
      </w:r>
      <w:r>
        <w:t>the original formulation proposed by Abadie et al. (2010) which generates a counterfactual from a weighted average of control units</w:t>
      </w:r>
      <w:r w:rsidR="00B120F9">
        <w:t xml:space="preserve">, </w:t>
      </w:r>
      <w:r>
        <w:t>more recent models implementing latent interactive fixed-effects regression (Xu 2017)</w:t>
      </w:r>
      <w:r w:rsidR="00B120F9">
        <w:t>,</w:t>
      </w:r>
      <w:r>
        <w:t xml:space="preserve"> </w:t>
      </w:r>
      <w:r w:rsidR="00B120F9">
        <w:t xml:space="preserve">and </w:t>
      </w:r>
      <w:r>
        <w:t>Bayesian structural timeseries models (</w:t>
      </w:r>
      <w:proofErr w:type="spellStart"/>
      <w:r>
        <w:t>Broders</w:t>
      </w:r>
      <w:r w:rsidR="00F6355D">
        <w:t>e</w:t>
      </w:r>
      <w:r>
        <w:t>n</w:t>
      </w:r>
      <w:proofErr w:type="spellEnd"/>
      <w:r>
        <w:t xml:space="preserve"> et al. 2015). In some sense, the most basic implementation of the synthetic control approach is the classic “Difference in Differences” method (</w:t>
      </w:r>
      <w:r w:rsidR="00C969F2">
        <w:t xml:space="preserve">hereafter </w:t>
      </w:r>
      <w:proofErr w:type="spellStart"/>
      <w:r>
        <w:t>DiD</w:t>
      </w:r>
      <w:proofErr w:type="spellEnd"/>
      <w:r w:rsidR="00AE4C25">
        <w:t xml:space="preserve">, </w:t>
      </w:r>
      <w:r w:rsidR="00AE4C25">
        <w:fldChar w:fldCharType="begin"/>
      </w:r>
      <w:r w:rsidR="00AE4C25">
        <w:instrText xml:space="preserve"> ADDIN ZOTERO_ITEM CSL_CITATION {"citationID":"a1gdc3l0s44","properties":{"formattedCitation":"(Craig et al., 2017)","plainCitation":"(Craig et al., 2017)"},"citationItems":[{"id":4961,"uris":["http://zotero.org/users/708961/items/A8VRTJMQ"],"uri":["http://zotero.org/users/708961/items/A8VRTJMQ"],"itemData":{"id":4961,"type":"article-journal","title":"Natural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sidR="00AE4C25">
        <w:fldChar w:fldCharType="separate"/>
      </w:r>
      <w:r w:rsidR="00AE4C25" w:rsidRPr="00AE4C25">
        <w:rPr>
          <w:rFonts w:ascii="Calibri" w:hAnsi="Calibri" w:cs="Calibri"/>
        </w:rPr>
        <w:t>Craig et al., 2017</w:t>
      </w:r>
      <w:r w:rsidR="00AE4C25">
        <w:fldChar w:fldCharType="end"/>
      </w:r>
      <w:r>
        <w:t>), whereby the average difference between control and treatment are compared before and after the intervention</w:t>
      </w:r>
      <w:r w:rsidR="00AE4C25">
        <w:t xml:space="preserve"> </w:t>
      </w:r>
      <w:r w:rsidR="00AE4C25" w:rsidRPr="00AE4C25">
        <w:t>(</w:t>
      </w:r>
      <w:r w:rsidR="00AE4C25" w:rsidRPr="00AE4C25">
        <w:rPr>
          <w:highlight w:val="yellow"/>
        </w:rPr>
        <w:t>DID cite</w:t>
      </w:r>
      <w:r w:rsidR="00AE4C25" w:rsidRPr="00AE4C25">
        <w:t>)</w:t>
      </w:r>
      <w:r>
        <w:t>.</w:t>
      </w:r>
      <w:r w:rsidR="00C969F2">
        <w:t xml:space="preserve"> </w:t>
      </w:r>
      <w:r w:rsidR="008324A0">
        <w:t>As each model formulation carries its own set of assumptions and strictures (</w:t>
      </w:r>
      <w:proofErr w:type="spellStart"/>
      <w:r w:rsidR="008324A0">
        <w:t>eg.</w:t>
      </w:r>
      <w:proofErr w:type="spellEnd"/>
      <w:r w:rsidR="008324A0">
        <w:t xml:space="preserve"> tolerance of missing data, </w:t>
      </w:r>
      <w:r w:rsidR="003E0862">
        <w:t>assumption of parallel trajectories through time</w:t>
      </w:r>
      <w:r w:rsidR="008324A0">
        <w:t xml:space="preserve">, ability to </w:t>
      </w:r>
      <w:commentRangeStart w:id="5"/>
      <w:r w:rsidR="008324A0">
        <w:t>extrapolate</w:t>
      </w:r>
      <w:commentRangeEnd w:id="5"/>
      <w:r w:rsidR="00580354">
        <w:rPr>
          <w:rStyle w:val="CommentReference"/>
          <w:rFonts w:ascii="Times New Roman" w:hAnsi="Times New Roman"/>
        </w:rPr>
        <w:commentReference w:id="5"/>
      </w:r>
      <w:r w:rsidR="008324A0">
        <w:t xml:space="preserve">, </w:t>
      </w:r>
      <w:proofErr w:type="spellStart"/>
      <w:r w:rsidR="008324A0">
        <w:t>etc</w:t>
      </w:r>
      <w:proofErr w:type="spellEnd"/>
      <w:r w:rsidR="008324A0">
        <w:t xml:space="preserve">), </w:t>
      </w:r>
      <w:r w:rsidR="00580354">
        <w:t xml:space="preserve">different methods will likely have advantages and disadvantages in </w:t>
      </w:r>
      <w:r w:rsidR="00B120F9">
        <w:t>ecological applications</w:t>
      </w:r>
      <w:r w:rsidR="00580354">
        <w:t xml:space="preserve">.  </w:t>
      </w:r>
    </w:p>
    <w:p w14:paraId="0D0EEC1A" w14:textId="605A30BE" w:rsidR="00CB4A9C" w:rsidRDefault="00CB4A9C" w:rsidP="00CB4A9C">
      <w:pPr>
        <w:pStyle w:val="Heading2"/>
      </w:pPr>
      <w:r>
        <w:lastRenderedPageBreak/>
        <w:t xml:space="preserve">Common Approaches </w:t>
      </w:r>
    </w:p>
    <w:p w14:paraId="082DA675" w14:textId="1D4A7108" w:rsidR="0088293C" w:rsidRDefault="0088293C" w:rsidP="005D675A">
      <w:pPr>
        <w:spacing w:line="480" w:lineRule="auto"/>
      </w:pPr>
      <w:r>
        <w:t xml:space="preserve">Previous use of synthetic control in the environmental sciences has predominantly focused on determining the effectiveness of broad economic and social policies or events on social-ecological systems such as </w:t>
      </w:r>
      <w:r w:rsidR="002E5DF6">
        <w:t xml:space="preserve">deforestation in the </w:t>
      </w:r>
      <w:commentRangeStart w:id="6"/>
      <w:r w:rsidR="002E5DF6">
        <w:t>Amazon</w:t>
      </w:r>
      <w:commentRangeEnd w:id="6"/>
      <w:r w:rsidR="002E5DF6">
        <w:rPr>
          <w:rStyle w:val="CommentReference"/>
          <w:rFonts w:ascii="Times New Roman" w:hAnsi="Times New Roman"/>
        </w:rPr>
        <w:commentReference w:id="6"/>
      </w:r>
      <w:r w:rsidR="002E5DF6">
        <w:t xml:space="preserve"> </w:t>
      </w:r>
      <w:r w:rsidR="002E5DF6">
        <w:fldChar w:fldCharType="begin"/>
      </w:r>
      <w:r w:rsidR="002E5DF6">
        <w:instrText xml:space="preserve"> ADDIN ZOTERO_ITEM CSL_CITATION {"citationID":"a15pc0cuft3","properties":{"formattedCitation":"(Sills et al., 2015)","plainCitation":"(Sills et al., 2015)"},"citationItems":[{"id":1820,"uris":["http://zotero.org/users/708961/items/ND42G5C3"],"uri":["http://zotero.org/users/708961/items/ND42G5C3"],"itemData":{"id":1820,"type":"article-journal","title":"Estimating the Impacts of Local Policy Innovation: The Synthetic Control Method Applied to Tropical Deforestation","container-title":"PLoS ONE","volume":"10","issue":"7","source":"PubMed Central","abstract":"Quasi-experimental methods increasingly are used to evaluate the impacts of conservation interventions by generating credible estimates of counterfactual baselines. These methods generally require large samples for statistical comparisons, presenting a challenge for evaluating innovative policies implemented within a few pioneering jurisdictions. Single jurisdictions often are studied using comparative methods, which rely on analysts’ selection of best case comparisons. The synthetic control method (SCM) offers one systematic and transparent way to select cases for comparison, from a sizeable pool, by focusing upon similarity in outcomes before the intervention. We explain SCM, then apply it to one local initiative to limit deforestation in the Brazilian Amazon. The municipality of Paragominas launched a multi-pronged local initiative in 2008 to maintain low deforestation while restoring economic production. This was a response to having been placed, due to high deforestation, on a federal “blacklist” that increased enforcement of forest regulations and restricted access to credit and output markets. The local initiative included mapping and monitoring of rural land plus promotion of economic alternatives compatible with low deforestation. The key motivation for the program may have been to reduce the costs of blacklisting. However its stated purpose was to limit deforestation, and thus we apply SCM to estimate what deforestation would have been in a (counterfactual) scenario of no local initiative. We obtain a plausible estimate, in that deforestation patterns before the intervention were similar in Paragominas and the synthetic control, which suggests that after several years, the initiative did lower deforestation (significantly below the synthetic control in 2012). This demonstrates that SCM can yield helpful land-use counterfactuals for single units, with opportunities to integrate local and expert knowledge and to test innovations and permutations on policies that are implemented in just a few locations.","URL":"https://www.ncbi.nlm.nih.gov/pmc/articles/PMC4501829/","DOI":"10.1371/journal.pone.0132590","ISSN":"1932-6203","note":"PMID: 26173108\nPMCID: PMC4501829","shortTitle":"Estimating the Impacts of Local Policy Innovation","journalAbbreviation":"PLoS One","author":[{"family":"Sills","given":"Erin O."},{"family":"Herrera","given":"Diego"},{"family":"Kirkpatrick","given":"A. Justin"},{"family":"Brandão","given":"Amintas"},{"family":"Dickson","given":"Rebecca"},{"family":"Hall","given":"Simon"},{"family":"Pattanayak","given":"Subhrendu"},{"family":"Shoch","given":"David"},{"family":"Vedoveto","given":"Mariana"},{"family":"Young","given":"Luisa"},{"family":"Pfaff","given":"Alexander"}],"issued":{"date-parts":[["2015",7,14]]}}}],"schema":"https://github.com/citation-style-language/schema/raw/master/csl-citation.json"} </w:instrText>
      </w:r>
      <w:r w:rsidR="002E5DF6">
        <w:fldChar w:fldCharType="separate"/>
      </w:r>
      <w:r w:rsidR="002E5DF6" w:rsidRPr="002E5DF6">
        <w:rPr>
          <w:rFonts w:ascii="Calibri" w:hAnsi="Calibri" w:cs="Calibri"/>
        </w:rPr>
        <w:t>(Sills et al., 2015)</w:t>
      </w:r>
      <w:r w:rsidR="002E5DF6">
        <w:fldChar w:fldCharType="end"/>
      </w:r>
      <w:r w:rsidR="00AD1260">
        <w:t>.</w:t>
      </w:r>
      <w:r>
        <w:t xml:space="preserve"> However, we propose that this technique may be useful more broadly </w:t>
      </w:r>
      <w:r w:rsidR="00E400F8">
        <w:t>in ecology</w:t>
      </w:r>
      <w:r>
        <w:t>, particularly in cases where the units of analysis are large, complex and lack replication or pre-meditated</w:t>
      </w:r>
      <w:r w:rsidR="00F6355D">
        <w:t xml:space="preserve"> and well-matched</w:t>
      </w:r>
      <w:r>
        <w:t xml:space="preserve"> controls. </w:t>
      </w:r>
      <w:r w:rsidR="00023AA1">
        <w:t xml:space="preserve">In this study we examine the utility of synthetic controls for analyzing ecological events with timeseries of remote sensing imagery – e.g. data that is temporally and spatially extensive but also noisy and prone to confounding. Typical approaches </w:t>
      </w:r>
      <w:r w:rsidR="00AD1260">
        <w:t>for</w:t>
      </w:r>
      <w:r w:rsidR="00023AA1">
        <w:t xml:space="preserve"> inferring effects from remote sensing data generally (a) use only the timeseries of treated pixels and thus ignore potentially useful contextual information from unaffected areas</w:t>
      </w:r>
      <w:r w:rsidR="004A2ABA">
        <w:t xml:space="preserve"> (</w:t>
      </w:r>
      <w:r w:rsidR="004A2ABA">
        <w:rPr>
          <w:rFonts w:cs="Times New Roman"/>
        </w:rPr>
        <w:t xml:space="preserve">Copeland et al. 2019, </w:t>
      </w:r>
      <w:r w:rsidR="004A2ABA" w:rsidRPr="00B46FB6">
        <w:rPr>
          <w:rFonts w:cs="Times New Roman"/>
        </w:rPr>
        <w:t>Fiorella and Ripple, 1993</w:t>
      </w:r>
      <w:r w:rsidR="004A2ABA">
        <w:rPr>
          <w:rFonts w:cs="Times New Roman"/>
        </w:rPr>
        <w:t>)</w:t>
      </w:r>
      <w:r w:rsidR="00023AA1">
        <w:t xml:space="preserve">, or (b) </w:t>
      </w:r>
      <w:r w:rsidR="009455A2">
        <w:t>use</w:t>
      </w:r>
      <w:r w:rsidR="003E0862">
        <w:t xml:space="preserve"> differencing techniques (e.g. </w:t>
      </w:r>
      <w:proofErr w:type="spellStart"/>
      <w:r w:rsidR="003E0862">
        <w:t>DiD</w:t>
      </w:r>
      <w:proofErr w:type="spellEnd"/>
      <w:r w:rsidR="003E0862">
        <w:t xml:space="preserve">) which may over-simplify the contextual information provided by controls. For instance, imperfect matching between controls and treatment areas may produce bias if the controls respond differently to the same confounding factor, such as grassland and forest responding differently to the same climate </w:t>
      </w:r>
      <w:commentRangeStart w:id="7"/>
      <w:r w:rsidR="003E0862">
        <w:t>anomaly</w:t>
      </w:r>
      <w:commentRangeEnd w:id="7"/>
      <w:r w:rsidR="00E400F8">
        <w:rPr>
          <w:rStyle w:val="CommentReference"/>
          <w:rFonts w:ascii="Times New Roman" w:hAnsi="Times New Roman"/>
        </w:rPr>
        <w:commentReference w:id="7"/>
      </w:r>
      <w:r w:rsidR="003E0862">
        <w:t xml:space="preserve">. </w:t>
      </w:r>
      <w:r w:rsidR="00F6355D">
        <w:t xml:space="preserve">Reducing the need for exact matching between treatments and controls has been proposed to be a major advantage of the synthetic control approach </w:t>
      </w:r>
      <w:r w:rsidR="00F6355D">
        <w:fldChar w:fldCharType="begin"/>
      </w:r>
      <w:r w:rsidR="00F6355D">
        <w:instrText xml:space="preserve"> ADDIN ZOTERO_ITEM CSL_CITATION {"citationID":"a1veoqd4qnu","properties":{"formattedCitation":"(Craig et al., 2017)","plainCitation":"(Craig et al., 2017)"},"citationItems":[{"id":4961,"uris":["http://zotero.org/users/708961/items/A8VRTJMQ"],"uri":["http://zotero.org/users/708961/items/A8VRTJMQ"],"itemData":{"id":4961,"type":"article-journal","title":"Natural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sidR="00F6355D">
        <w:fldChar w:fldCharType="separate"/>
      </w:r>
      <w:r w:rsidR="00F6355D" w:rsidRPr="00F6355D">
        <w:rPr>
          <w:rFonts w:ascii="Calibri" w:hAnsi="Calibri" w:cs="Calibri"/>
        </w:rPr>
        <w:t>(Craig et al., 2017)</w:t>
      </w:r>
      <w:r w:rsidR="00F6355D">
        <w:fldChar w:fldCharType="end"/>
      </w:r>
      <w:r w:rsidR="00F6355D">
        <w:t>.</w:t>
      </w:r>
      <w:r w:rsidR="003E0862">
        <w:t xml:space="preserve">  </w:t>
      </w:r>
    </w:p>
    <w:p w14:paraId="3062E44F" w14:textId="2818E925" w:rsidR="006A2BA9" w:rsidRPr="003E3234" w:rsidRDefault="00986A1A" w:rsidP="005D675A">
      <w:pPr>
        <w:spacing w:line="480" w:lineRule="auto"/>
      </w:pPr>
      <w:r>
        <w:t xml:space="preserve">In this study we first evaluate the performance of </w:t>
      </w:r>
      <w:r w:rsidR="00CB4A9C">
        <w:t>different</w:t>
      </w:r>
      <w:r>
        <w:t xml:space="preserve"> methods of assessing treatment effects (timeseries-only, </w:t>
      </w:r>
      <w:proofErr w:type="spellStart"/>
      <w:r>
        <w:t>DiD</w:t>
      </w:r>
      <w:proofErr w:type="spellEnd"/>
      <w:r>
        <w:t xml:space="preserve">, and synthetic control) using a simulated </w:t>
      </w:r>
      <w:r w:rsidR="00385D73">
        <w:t xml:space="preserve">satellite </w:t>
      </w:r>
      <w:r>
        <w:t xml:space="preserve">timeseries of a spectral index. </w:t>
      </w:r>
      <w:commentRangeStart w:id="8"/>
      <w:r>
        <w:t>We</w:t>
      </w:r>
      <w:r w:rsidR="00385D73">
        <w:t xml:space="preserve"> include various sources of random and systematic confound</w:t>
      </w:r>
      <w:r w:rsidR="00D44480">
        <w:t>ing</w:t>
      </w:r>
      <w:r w:rsidR="00385D73">
        <w:t xml:space="preserve"> noise and examine how the signal-to-noise ratio, number of controls, and ecological mismatch between control and treatment pixels influence the ability of each method to identify a simple treatment effect </w:t>
      </w:r>
      <w:r w:rsidR="00D44480">
        <w:t>representing</w:t>
      </w:r>
      <w:r w:rsidR="00385D73">
        <w:t xml:space="preserve"> vegetative disturbance</w:t>
      </w:r>
      <w:r w:rsidR="00D44480">
        <w:t xml:space="preserve"> followed by recovery</w:t>
      </w:r>
      <w:r w:rsidR="00385D73">
        <w:t xml:space="preserve">.  </w:t>
      </w:r>
      <w:commentRangeEnd w:id="8"/>
      <w:r w:rsidR="007B2994">
        <w:rPr>
          <w:rStyle w:val="CommentReference"/>
          <w:rFonts w:ascii="Times New Roman" w:hAnsi="Times New Roman"/>
        </w:rPr>
        <w:commentReference w:id="8"/>
      </w:r>
      <w:r w:rsidR="00F6355D">
        <w:t xml:space="preserve"> </w:t>
      </w:r>
      <w:r w:rsidR="00385D73">
        <w:t xml:space="preserve">We then </w:t>
      </w:r>
      <w:r w:rsidR="00D44480">
        <w:t>demonstrate the use of synthetic control</w:t>
      </w:r>
      <w:r w:rsidR="00F6355D">
        <w:t xml:space="preserve"> and other methods</w:t>
      </w:r>
      <w:r w:rsidR="00D44480">
        <w:t xml:space="preserve"> using a case study involving a brush-clearing treatment in Southeastern Utah</w:t>
      </w:r>
      <w:r w:rsidR="007331D2">
        <w:t xml:space="preserve">. </w:t>
      </w:r>
      <w:r w:rsidR="00F6355D">
        <w:t xml:space="preserve">We hypothesized that synthetic controls would more accurately detect ‘true’ treatment responses in the face of </w:t>
      </w:r>
      <w:r w:rsidR="00F6355D">
        <w:lastRenderedPageBreak/>
        <w:t xml:space="preserve">confounding, random noise, and imperfect matching between controls and treatment, but that these effects would be contingent on data availability (i.e. number of controls). </w:t>
      </w:r>
    </w:p>
    <w:p w14:paraId="5CA6FA0D" w14:textId="0814882B" w:rsidR="00644D3E" w:rsidRDefault="00644D3E" w:rsidP="00644D3E">
      <w:pPr>
        <w:pStyle w:val="Heading1"/>
      </w:pPr>
      <w:r>
        <w:t>Methods</w:t>
      </w:r>
    </w:p>
    <w:p w14:paraId="28725D3D" w14:textId="6C8F9DD6" w:rsidR="003715AA" w:rsidRDefault="003715AA" w:rsidP="003715AA">
      <w:pPr>
        <w:pStyle w:val="Heading2"/>
      </w:pPr>
      <w:r>
        <w:t>Simulation modeling</w:t>
      </w:r>
    </w:p>
    <w:p w14:paraId="466FB731" w14:textId="01F74407" w:rsidR="00BF276D" w:rsidRDefault="00DC3AB2" w:rsidP="005D675A">
      <w:pPr>
        <w:spacing w:line="480" w:lineRule="auto"/>
      </w:pPr>
      <w:r>
        <w:t>We examined three approaches for estimating landscape-scale treatment effects using simulated remote sensing data (Table Methods): (1) a timeseries-only method which does not consider controls (BFAST</w:t>
      </w:r>
      <w:r w:rsidR="002E5DF6">
        <w:t xml:space="preserve">; </w:t>
      </w:r>
      <w:proofErr w:type="spellStart"/>
      <w:r w:rsidR="002E5DF6">
        <w:t>Vesserbelt</w:t>
      </w:r>
      <w:proofErr w:type="spellEnd"/>
      <w:r w:rsidR="002E5DF6">
        <w:t xml:space="preserve"> et al. 2010</w:t>
      </w:r>
      <w:r>
        <w:t>)</w:t>
      </w:r>
      <w:r w:rsidR="001B133C">
        <w:t>;</w:t>
      </w:r>
      <w:r>
        <w:t xml:space="preserve"> (2) traditional ‘Difference-in-Difference’ (</w:t>
      </w:r>
      <w:proofErr w:type="spellStart"/>
      <w:r>
        <w:t>DiD</w:t>
      </w:r>
      <w:proofErr w:type="spellEnd"/>
      <w:r>
        <w:t>), where pre-treatment and post-treatment differences between control</w:t>
      </w:r>
      <w:r w:rsidR="001D555A">
        <w:t xml:space="preserve"> </w:t>
      </w:r>
      <w:r>
        <w:t xml:space="preserve">and treated </w:t>
      </w:r>
      <w:r w:rsidR="001D555A">
        <w:t>pixels</w:t>
      </w:r>
      <w:r>
        <w:t xml:space="preserve"> are compared using a linear two-way factor model</w:t>
      </w:r>
      <w:r w:rsidR="001B133C">
        <w:t xml:space="preserve">; </w:t>
      </w:r>
      <w:r>
        <w:t>and (3) Synthetic Control, in which treat</w:t>
      </w:r>
      <w:r w:rsidR="00B25A1D">
        <w:t>ment effects are estimated against an expectation</w:t>
      </w:r>
      <w:r>
        <w:t xml:space="preserve"> </w:t>
      </w:r>
      <w:r w:rsidR="00B25A1D">
        <w:t>based on the pre-treatment relationship between control pixels and treated pixels</w:t>
      </w:r>
      <w:r w:rsidR="001D555A">
        <w:t>.  We implemented two formulations of synthetic control: (a) A linear interactive fixed effects model with latent confounders using the R package `</w:t>
      </w:r>
      <w:proofErr w:type="spellStart"/>
      <w:r w:rsidR="001D555A">
        <w:t>gsynth</w:t>
      </w:r>
      <w:proofErr w:type="spellEnd"/>
      <w:r w:rsidR="001D555A">
        <w:t>` (Xu 2017), and (b) A Bayesian structural timeseries model using the R package `</w:t>
      </w:r>
      <w:proofErr w:type="spellStart"/>
      <w:r w:rsidR="001D555A">
        <w:t>CausalImpact</w:t>
      </w:r>
      <w:proofErr w:type="spellEnd"/>
      <w:r w:rsidR="001D555A">
        <w:t>` (</w:t>
      </w:r>
      <w:proofErr w:type="spellStart"/>
      <w:r w:rsidR="001D555A">
        <w:t>Broderson</w:t>
      </w:r>
      <w:proofErr w:type="spellEnd"/>
      <w:r w:rsidR="001D555A">
        <w:t xml:space="preserve"> et. al 2015). </w:t>
      </w:r>
      <w:r w:rsidR="008B7228">
        <w:t xml:space="preserve"> </w:t>
      </w:r>
      <w:r w:rsidR="00C969F2">
        <w:t xml:space="preserve">Although </w:t>
      </w:r>
      <w:proofErr w:type="spellStart"/>
      <w:r w:rsidR="00C969F2">
        <w:t>DiD</w:t>
      </w:r>
      <w:proofErr w:type="spellEnd"/>
      <w:r w:rsidR="00C969F2">
        <w:t xml:space="preserve"> and synthetic control are similar, they </w:t>
      </w:r>
      <w:r w:rsidR="002431F9">
        <w:t>are often considered separately</w:t>
      </w:r>
      <w:r w:rsidR="00C969F2">
        <w:t xml:space="preserve"> </w:t>
      </w:r>
      <w:r w:rsidR="002431F9">
        <w:t>in the literature</w:t>
      </w:r>
      <w:r w:rsidR="00C969F2">
        <w:t xml:space="preserve"> and we hereafter consider </w:t>
      </w:r>
      <w:proofErr w:type="spellStart"/>
      <w:r w:rsidR="00C969F2">
        <w:t>DiD</w:t>
      </w:r>
      <w:proofErr w:type="spellEnd"/>
      <w:r w:rsidR="00C969F2">
        <w:t xml:space="preserve"> </w:t>
      </w:r>
      <w:r w:rsidR="002431F9">
        <w:t>distinct</w:t>
      </w:r>
      <w:r w:rsidR="00C969F2">
        <w:t xml:space="preserve"> from ‘synthetic control</w:t>
      </w:r>
      <w:r w:rsidR="001F00EC">
        <w:t>’</w:t>
      </w:r>
      <w:r w:rsidR="00C969F2">
        <w:t xml:space="preserve"> methods. </w:t>
      </w:r>
      <w:r w:rsidR="008B7228">
        <w:t xml:space="preserve">We used default </w:t>
      </w:r>
      <w:r w:rsidR="002E5DF6">
        <w:t xml:space="preserve">values for all functions, implemented in R </w:t>
      </w:r>
      <w:r w:rsidR="002E5DF6">
        <w:fldChar w:fldCharType="begin"/>
      </w:r>
      <w:r w:rsidR="002E5DF6">
        <w:instrText xml:space="preserve"> ADDIN ZOTERO_ITEM CSL_CITATION {"citationID":"af7o9q5ab5","properties":{"formattedCitation":"(R Development Core Team, 2015)","plainCitation":"(R Development Core Team, 2015)"},"citationItems":[{"id":1325,"uris":["http://zotero.org/users/708961/items/ZEGESX5B"],"uri":["http://zotero.org/users/708961/items/ZEGESX5B"],"itemData":{"id":1325,"type":"book","title":"R: a language and environment for statistical computing.","publisher":"R Foundation for Statistical Computing","publisher-place":"Vienna, Austria","source":"Google Scholar","event-place":"Vienna, Austria","URL":"ftp://155.232.191.133/cran/doc/manuals/r-devel/R-lang.pdf","author":[{"family":"R Development Core Team","given":""}],"issued":{"date-parts":[["2015"]]},"accessed":{"date-parts":[["2015",6,3]]}}}],"schema":"https://github.com/citation-style-language/schema/raw/master/csl-citation.json"} </w:instrText>
      </w:r>
      <w:r w:rsidR="002E5DF6">
        <w:fldChar w:fldCharType="separate"/>
      </w:r>
      <w:r w:rsidR="002E5DF6" w:rsidRPr="002E5DF6">
        <w:rPr>
          <w:rFonts w:ascii="Calibri" w:hAnsi="Calibri" w:cs="Calibri"/>
        </w:rPr>
        <w:t>(R Development Core Team, 2015)</w:t>
      </w:r>
      <w:r w:rsidR="002E5DF6">
        <w:fldChar w:fldCharType="end"/>
      </w:r>
      <w:r w:rsidR="002E5DF6">
        <w:t xml:space="preserve">. </w:t>
      </w:r>
      <w:r w:rsidR="00912C0C">
        <w:t xml:space="preserve">  It is important to note that the timeseries-only method used here, BFAST, is commonly used for changepoint detection (i.e. without a priori knowledge about the date of an intervention), and we use it </w:t>
      </w:r>
      <w:r w:rsidR="007B7848">
        <w:t xml:space="preserve">here simply </w:t>
      </w:r>
      <w:r w:rsidR="00912C0C">
        <w:t>as a coarse baseline</w:t>
      </w:r>
      <w:r w:rsidR="007B7848">
        <w:t xml:space="preserve"> or ‘null hypothesis’</w:t>
      </w:r>
      <w:r w:rsidR="00912C0C">
        <w:t xml:space="preserve"> for estimating trends without considering controls.</w:t>
      </w:r>
      <w:r w:rsidR="00663AE4">
        <w:t xml:space="preserve"> </w:t>
      </w:r>
      <w:r w:rsidR="002E5DF6">
        <w:t xml:space="preserve"> </w:t>
      </w:r>
      <w:r w:rsidR="008B7228">
        <w:t xml:space="preserve"> </w:t>
      </w:r>
    </w:p>
    <w:p w14:paraId="46D3A376" w14:textId="215AEF84" w:rsidR="00B25A1D" w:rsidRDefault="00B25A1D" w:rsidP="005D675A">
      <w:pPr>
        <w:spacing w:line="480" w:lineRule="auto"/>
      </w:pPr>
      <w:r>
        <w:t>We generated simulated 16-day NDVI timeseries data following</w:t>
      </w:r>
      <w:r w:rsidR="00CB4A9C">
        <w:t xml:space="preserve"> the approach of</w:t>
      </w:r>
      <w:r>
        <w:t xml:space="preserve"> </w:t>
      </w:r>
      <w:proofErr w:type="spellStart"/>
      <w:r>
        <w:t>Vesserbelt</w:t>
      </w:r>
      <w:proofErr w:type="spellEnd"/>
      <w:r>
        <w:t xml:space="preserve"> et al. </w:t>
      </w:r>
      <w:r w:rsidR="00A30ADE">
        <w:t>(</w:t>
      </w:r>
      <w:r>
        <w:t>2010</w:t>
      </w:r>
      <w:r w:rsidR="00A30ADE">
        <w:t>)</w:t>
      </w:r>
      <w:r w:rsidR="00CB4AA9">
        <w:t xml:space="preserve"> by additively combining an NDVI signal from a hypothetical</w:t>
      </w:r>
      <w:r>
        <w:t xml:space="preserve"> </w:t>
      </w:r>
      <w:r w:rsidR="00CB4AA9">
        <w:t xml:space="preserve">treatment with various sources of noise (Fig Example). Pixels were modeled either as </w:t>
      </w:r>
      <w:r w:rsidR="005B2BCA">
        <w:t>‘</w:t>
      </w:r>
      <w:r w:rsidR="00CB4AA9">
        <w:t>grassland</w:t>
      </w:r>
      <w:r w:rsidR="005B2BCA">
        <w:t>’</w:t>
      </w:r>
      <w:r w:rsidR="00CB4AA9">
        <w:t xml:space="preserve"> or </w:t>
      </w:r>
      <w:r w:rsidR="005B2BCA">
        <w:t>‘</w:t>
      </w:r>
      <w:r w:rsidR="00CB4AA9">
        <w:t>forest</w:t>
      </w:r>
      <w:r w:rsidR="005B2BCA">
        <w:t>’</w:t>
      </w:r>
      <w:r w:rsidR="00CB4AA9">
        <w:t xml:space="preserve"> pixel types</w:t>
      </w:r>
      <w:r w:rsidR="005B2BCA">
        <w:t>, with a corresponding seasonal sin</w:t>
      </w:r>
      <w:r w:rsidR="007B7848">
        <w:t>e</w:t>
      </w:r>
      <w:bookmarkStart w:id="9" w:name="_GoBack"/>
      <w:bookmarkEnd w:id="9"/>
      <w:r w:rsidR="005B2BCA">
        <w:t>-wave trends with amplitudes of 0.4 and 0.1, respectively, and baseline NDVI values of 0.</w:t>
      </w:r>
      <w:r w:rsidR="005B3F55">
        <w:t>6</w:t>
      </w:r>
      <w:r w:rsidR="005B2BCA">
        <w:t xml:space="preserve"> or 0.</w:t>
      </w:r>
      <w:r w:rsidR="005B3F55">
        <w:t>8</w:t>
      </w:r>
      <w:r w:rsidR="005B2BCA">
        <w:t xml:space="preserve"> (</w:t>
      </w:r>
      <w:proofErr w:type="spellStart"/>
      <w:r w:rsidR="005B2BCA">
        <w:t>Vesserbelt</w:t>
      </w:r>
      <w:proofErr w:type="spellEnd"/>
      <w:r w:rsidR="005B2BCA">
        <w:t xml:space="preserve"> et al. 2010).</w:t>
      </w:r>
      <w:r w:rsidR="00CB4AA9">
        <w:t xml:space="preserve"> The treatment effect was modeled as an abrupt reduction in NDVI (-0.1) </w:t>
      </w:r>
      <w:r w:rsidR="00CB4AA9">
        <w:lastRenderedPageBreak/>
        <w:t xml:space="preserve">such as from a </w:t>
      </w:r>
      <w:r w:rsidR="005F1E46">
        <w:t xml:space="preserve">large </w:t>
      </w:r>
      <w:r w:rsidR="00CB4AA9">
        <w:t>disturbance</w:t>
      </w:r>
      <w:r w:rsidR="005F1E46">
        <w:t xml:space="preserve"> (e.g. fire or clearing)</w:t>
      </w:r>
      <w:r w:rsidR="00CB4AA9">
        <w:t xml:space="preserve">, followed by a linear recovery over two years. </w:t>
      </w:r>
      <w:r w:rsidR="008B7228">
        <w:t xml:space="preserve">Following </w:t>
      </w:r>
      <w:proofErr w:type="spellStart"/>
      <w:r w:rsidR="008B7228">
        <w:t>Vesserbelt</w:t>
      </w:r>
      <w:proofErr w:type="spellEnd"/>
      <w:r w:rsidR="008B7228">
        <w:t xml:space="preserve"> et al (2010)</w:t>
      </w:r>
      <w:r w:rsidR="005B2BCA">
        <w:t xml:space="preserve"> </w:t>
      </w:r>
      <w:r w:rsidR="008B7228">
        <w:t>we</w:t>
      </w:r>
      <w:r w:rsidR="005B2BCA">
        <w:t xml:space="preserve"> added random Gaussian noise</w:t>
      </w:r>
      <w:r w:rsidR="008B7228">
        <w:t xml:space="preserve">, </w:t>
      </w:r>
      <w:r w:rsidR="005B2BCA">
        <w:t xml:space="preserve">systematically controlling </w:t>
      </w:r>
      <w:r w:rsidR="008B7228">
        <w:t>the</w:t>
      </w:r>
      <w:r w:rsidR="005B2BCA">
        <w:t xml:space="preserve"> variance </w:t>
      </w:r>
      <w:r w:rsidR="008B7228">
        <w:t xml:space="preserve">of this noise </w:t>
      </w:r>
      <w:r w:rsidR="005B2BCA">
        <w:t>among simulations (</w:t>
      </w:r>
      <w:proofErr w:type="spellStart"/>
      <w:r w:rsidR="005B2BCA">
        <w:t>s.d.</w:t>
      </w:r>
      <w:proofErr w:type="spellEnd"/>
      <w:r w:rsidR="005B2BCA">
        <w:t xml:space="preserve"> = 0.1, 0.2, …, 0.7). </w:t>
      </w:r>
    </w:p>
    <w:p w14:paraId="4032C121" w14:textId="31E8C09E" w:rsidR="00421BB4" w:rsidRDefault="00FC0F9D" w:rsidP="005D675A">
      <w:pPr>
        <w:spacing w:line="480" w:lineRule="auto"/>
      </w:pPr>
      <w:r>
        <w:t xml:space="preserve">Since we were interested </w:t>
      </w:r>
      <w:r w:rsidR="005F1E46">
        <w:t xml:space="preserve">in </w:t>
      </w:r>
      <w:r>
        <w:t xml:space="preserve">assessing treatment effects in the presence of a variety of potential confounding factors, we added </w:t>
      </w:r>
      <w:r w:rsidR="002E491E">
        <w:t>three</w:t>
      </w:r>
      <w:r>
        <w:t xml:space="preserve"> additional sources of systematic noise to simulated timeseries</w:t>
      </w:r>
      <w:r w:rsidR="002E491E">
        <w:t xml:space="preserve"> (fig. error)</w:t>
      </w:r>
      <w:r>
        <w:t xml:space="preserve">: 1) random drops of 0.25 NDVI, corresponding to cloud contamination or sensor error </w:t>
      </w:r>
      <w:r w:rsidR="002E491E">
        <w:t>in</w:t>
      </w:r>
      <w:r>
        <w:t xml:space="preserve"> a satellite image</w:t>
      </w:r>
      <w:r w:rsidR="002E491E">
        <w:t xml:space="preserve">; 2) a growing-season climate anomaly; and  3) </w:t>
      </w:r>
      <w:r w:rsidR="00E60D74">
        <w:t xml:space="preserve">signal </w:t>
      </w:r>
      <w:r w:rsidR="002E491E">
        <w:t xml:space="preserve">drift </w:t>
      </w:r>
      <w:r w:rsidR="00E60D74">
        <w:t xml:space="preserve">over time </w:t>
      </w:r>
      <w:r w:rsidR="002E491E">
        <w:t xml:space="preserve">as from vegetative dynamics. The probability of a satellite/cloud error was set at 5%. The climate anomaly was added as a </w:t>
      </w:r>
      <w:r w:rsidR="00C854C7">
        <w:t xml:space="preserve">symmetric gaussian function centered around </w:t>
      </w:r>
      <w:r w:rsidR="00E60D74">
        <w:t>April 20</w:t>
      </w:r>
      <w:r w:rsidR="00C854C7">
        <w:t>, with the magnitude drawn from a Gaussian distribution (</w:t>
      </w:r>
      <w:proofErr w:type="spellStart"/>
      <w:r w:rsidR="00C854C7">
        <w:t>sd</w:t>
      </w:r>
      <w:proofErr w:type="spellEnd"/>
      <w:r w:rsidR="00C854C7">
        <w:t xml:space="preserve"> = 0.1). We introduced a small amount of serial correlation in climate anomalies to account for multi-year climate trends using a low-pass filter (Appendix). </w:t>
      </w:r>
      <w:r w:rsidR="00E60D74">
        <w:t>Vegetation drift was simulated by a random gaussian walk with a standard deviation of 0</w:t>
      </w:r>
      <w:r w:rsidR="00A30ADE">
        <w:t xml:space="preserve">.05. </w:t>
      </w:r>
    </w:p>
    <w:p w14:paraId="7627F1F7" w14:textId="77777777" w:rsidR="006D1CFB" w:rsidRDefault="002A33D0" w:rsidP="005D675A">
      <w:pPr>
        <w:spacing w:line="480" w:lineRule="auto"/>
      </w:pPr>
      <w:r>
        <w:t xml:space="preserve">For each simulation we also generated a set of ‘control’ pixel timeseries which did not include the treatment effect. </w:t>
      </w:r>
      <w:r w:rsidR="006D1CFB">
        <w:t xml:space="preserve">We set the number of control pixels in a simulation to either 1, 5, 10, 50 or 100 to observe the how the number of controls would affect accuracy of different methods. </w:t>
      </w:r>
      <w:r w:rsidR="001D05BF">
        <w:t xml:space="preserve">These pixels received the same set of confounders (climatic, satellite and drift) but separate realizations of random noise. </w:t>
      </w:r>
    </w:p>
    <w:p w14:paraId="757A8EE8" w14:textId="4670C3D3" w:rsidR="002A33D0" w:rsidRDefault="006D1CFB" w:rsidP="005D675A">
      <w:pPr>
        <w:spacing w:line="480" w:lineRule="auto"/>
      </w:pPr>
      <w:r>
        <w:t>Different landscape patches are unlikely to respond to ex</w:t>
      </w:r>
      <w:r w:rsidR="00494412">
        <w:t xml:space="preserve">ogenous influences (e.g. climate) in the same way. </w:t>
      </w:r>
      <w:r w:rsidR="002A33D0">
        <w:t xml:space="preserve">To </w:t>
      </w:r>
      <w:r w:rsidR="001D05BF">
        <w:t>account for</w:t>
      </w:r>
      <w:r w:rsidR="002A33D0">
        <w:t xml:space="preserve"> </w:t>
      </w:r>
      <w:r w:rsidR="00721F15">
        <w:t xml:space="preserve">differing </w:t>
      </w:r>
      <w:r w:rsidR="002A33D0">
        <w:t>sensitivities to confound</w:t>
      </w:r>
      <w:r w:rsidR="001D05BF">
        <w:t>ing factors</w:t>
      </w:r>
      <w:r w:rsidR="002A33D0">
        <w:t xml:space="preserve"> among pixels, </w:t>
      </w:r>
      <w:r w:rsidR="00494412">
        <w:t xml:space="preserve">the signals for </w:t>
      </w:r>
      <w:r w:rsidR="001D05BF">
        <w:t>confounding variables</w:t>
      </w:r>
      <w:r w:rsidR="002A33D0">
        <w:t xml:space="preserve"> w</w:t>
      </w:r>
      <w:r w:rsidR="001D05BF">
        <w:t>ere</w:t>
      </w:r>
      <w:r w:rsidR="002A33D0">
        <w:t xml:space="preserve"> multiplied </w:t>
      </w:r>
      <w:r>
        <w:t xml:space="preserve">by </w:t>
      </w:r>
      <w:r w:rsidR="001D05BF">
        <w:t xml:space="preserve">a pixel-specific coefficient before being added to the </w:t>
      </w:r>
      <w:r w:rsidR="00494412">
        <w:t>overall NDVI response</w:t>
      </w:r>
      <w:r w:rsidR="001D05BF">
        <w:t xml:space="preserve">. This coefficient was determined by adding </w:t>
      </w:r>
      <w:r>
        <w:t>`</w:t>
      </w:r>
      <w:r w:rsidR="002A33D0">
        <w:t>one</w:t>
      </w:r>
      <w:r>
        <w:t>`</w:t>
      </w:r>
      <w:r w:rsidR="002A33D0">
        <w:t xml:space="preserve"> </w:t>
      </w:r>
      <w:r w:rsidR="001D05BF">
        <w:t>to</w:t>
      </w:r>
      <w:r w:rsidR="002A33D0">
        <w:t xml:space="preserve"> a </w:t>
      </w:r>
      <w:r w:rsidR="001D05BF">
        <w:t>value</w:t>
      </w:r>
      <w:r w:rsidR="002A33D0">
        <w:t xml:space="preserve"> drawn from a </w:t>
      </w:r>
      <w:r w:rsidR="001D05BF">
        <w:t xml:space="preserve">zero-mean </w:t>
      </w:r>
      <w:r w:rsidR="002A33D0">
        <w:t>gaussian distribution</w:t>
      </w:r>
      <w:r w:rsidR="001D05BF">
        <w:t xml:space="preserve"> </w:t>
      </w:r>
      <w:r w:rsidR="002A33D0">
        <w:t>(</w:t>
      </w:r>
      <w:proofErr w:type="spellStart"/>
      <w:r w:rsidR="002A33D0">
        <w:t>sd</w:t>
      </w:r>
      <w:proofErr w:type="spellEnd"/>
      <w:r w:rsidR="002A33D0">
        <w:t xml:space="preserve"> = .25).</w:t>
      </w:r>
      <w:r w:rsidR="001D05BF">
        <w:t xml:space="preserve"> Since sensitivity to confounders might also vary through time, </w:t>
      </w:r>
      <w:r>
        <w:lastRenderedPageBreak/>
        <w:t xml:space="preserve">confounders were multiplied by a similar coefficient with </w:t>
      </w:r>
      <w:r w:rsidR="001D05BF">
        <w:t>a random gaussian coefficient (</w:t>
      </w:r>
      <w:r>
        <w:t xml:space="preserve">1 + </w:t>
      </w:r>
      <w:proofErr w:type="spellStart"/>
      <w:r w:rsidR="001D05BF">
        <w:t>sd</w:t>
      </w:r>
      <w:proofErr w:type="spellEnd"/>
      <w:r w:rsidR="001D05BF">
        <w:t xml:space="preserve"> = 0.05) for each pixel </w:t>
      </w:r>
      <w:r w:rsidR="00CB4A9C">
        <w:t>at each</w:t>
      </w:r>
      <w:r w:rsidR="001D05BF">
        <w:t xml:space="preserve"> time point</w:t>
      </w:r>
      <w:r>
        <w:t xml:space="preserve">. </w:t>
      </w:r>
      <w:r w:rsidR="001D05BF">
        <w:t xml:space="preserve"> </w:t>
      </w:r>
    </w:p>
    <w:p w14:paraId="79C955FC" w14:textId="77777777" w:rsidR="006D1CFB" w:rsidRDefault="006D1CFB" w:rsidP="005D675A">
      <w:pPr>
        <w:spacing w:line="480" w:lineRule="auto"/>
      </w:pPr>
      <w:r>
        <w:t xml:space="preserve">The accuracy of synthetic control and other differencing methods are likely to depend on the degree of underlying similarity between a treated unit and its controls. To </w:t>
      </w:r>
      <w:r w:rsidR="00494412">
        <w:t>assess the effects of potential mismatch between control and treated pixels on the accuracy of different methods, we generated three different scenarios</w:t>
      </w:r>
      <w:r w:rsidR="0009252C">
        <w:t xml:space="preserve"> (Fig. </w:t>
      </w:r>
      <w:proofErr w:type="spellStart"/>
      <w:r w:rsidR="0009252C">
        <w:t>EvaluationExample</w:t>
      </w:r>
      <w:proofErr w:type="spellEnd"/>
      <w:r w:rsidR="0009252C">
        <w:t>)</w:t>
      </w:r>
      <w:r w:rsidR="00494412">
        <w:t>: 1) All control pixels are of the same landscape type (forest or grassland) as the treated pixel (mismatch = 0); 2) Fifty percent of the control pixels are of a</w:t>
      </w:r>
      <w:r w:rsidR="00494412">
        <w:rPr>
          <w:i/>
        </w:rPr>
        <w:t xml:space="preserve"> different</w:t>
      </w:r>
      <w:r w:rsidR="00494412">
        <w:t xml:space="preserve"> landscape type (mismatch = 0.5), or 3) all of the control pixels are of a </w:t>
      </w:r>
      <w:r w:rsidR="00494412" w:rsidRPr="00494412">
        <w:rPr>
          <w:i/>
        </w:rPr>
        <w:t>different</w:t>
      </w:r>
      <w:r w:rsidR="00494412">
        <w:t xml:space="preserve"> landscape type (mismatch = 1).  </w:t>
      </w:r>
    </w:p>
    <w:p w14:paraId="3BF4A08E" w14:textId="77777777" w:rsidR="00234EEF" w:rsidRPr="00494412" w:rsidRDefault="00234EEF" w:rsidP="005D675A">
      <w:pPr>
        <w:spacing w:line="480" w:lineRule="auto"/>
      </w:pPr>
      <w:r>
        <w:t>For each combination of conditions (landscape type, control mismatch, number of controls, random noise level) we generated 1000 simulated timeseries</w:t>
      </w:r>
      <w:r w:rsidR="00072C4F">
        <w:t xml:space="preserve"> and obtained treatment effect estimates for all methods (table methods). We assessed error as the point-wise absolute difference between the ‘true’ treatment effect and estimated treatment effect in the </w:t>
      </w:r>
      <w:r w:rsidR="00C438A0">
        <w:t>post-treatment time period</w:t>
      </w:r>
      <w:r w:rsidR="00072C4F">
        <w:t>. For methods which provided confidence intervals we also assessed whether estimated treatment effect intervals overlapped zero or contained the true treatment effect at each time point.</w:t>
      </w:r>
      <w:r w:rsidR="0031262D">
        <w:t xml:space="preserve"> Details for each method are supplied in APPENDIX and simulation code is hosted at </w:t>
      </w:r>
      <w:commentRangeStart w:id="10"/>
      <w:commentRangeStart w:id="11"/>
      <w:r w:rsidR="0031262D">
        <w:t>XXXX</w:t>
      </w:r>
      <w:commentRangeEnd w:id="10"/>
      <w:r w:rsidR="00992108">
        <w:rPr>
          <w:rStyle w:val="CommentReference"/>
          <w:rFonts w:ascii="Times New Roman" w:hAnsi="Times New Roman"/>
        </w:rPr>
        <w:commentReference w:id="10"/>
      </w:r>
      <w:commentRangeEnd w:id="11"/>
      <w:r w:rsidR="004D301E">
        <w:rPr>
          <w:rStyle w:val="CommentReference"/>
          <w:rFonts w:ascii="Times New Roman" w:hAnsi="Times New Roman"/>
        </w:rPr>
        <w:commentReference w:id="11"/>
      </w:r>
      <w:r w:rsidR="0031262D">
        <w:t xml:space="preserve">. </w:t>
      </w:r>
    </w:p>
    <w:p w14:paraId="32C032BD" w14:textId="77777777" w:rsidR="003715AA" w:rsidRDefault="00BF276D" w:rsidP="003715AA">
      <w:pPr>
        <w:pStyle w:val="Heading2"/>
      </w:pPr>
      <w:r>
        <w:t>Case Study</w:t>
      </w:r>
    </w:p>
    <w:p w14:paraId="35DDC331" w14:textId="6D0E2280" w:rsidR="00CB4A9C" w:rsidRDefault="001C4A16" w:rsidP="005D675A">
      <w:pPr>
        <w:spacing w:line="480" w:lineRule="auto"/>
      </w:pPr>
      <w:r>
        <w:t xml:space="preserve">We demonstrate the use of synthetic control for inferring management intervention effects without </w:t>
      </w:r>
      <w:r w:rsidRPr="001C4A16">
        <w:rPr>
          <w:i/>
        </w:rPr>
        <w:t>a priori</w:t>
      </w:r>
      <w:r>
        <w:t xml:space="preserve"> controls in the context of a brush-clearing treatment which occurred in southeastern Utah</w:t>
      </w:r>
      <w:r w:rsidR="0056301B">
        <w:t>, USA</w:t>
      </w:r>
      <w:r>
        <w:t xml:space="preserve"> in 2009. The Shay Mesa Restoration Project was designed to reduce fuel loads and improve wildlife habitat by removing Pinion (Pinus edulis) and Juniper (</w:t>
      </w:r>
      <w:proofErr w:type="spellStart"/>
      <w:r>
        <w:t>Juniperus</w:t>
      </w:r>
      <w:proofErr w:type="spellEnd"/>
      <w:r>
        <w:t xml:space="preserve"> </w:t>
      </w:r>
      <w:proofErr w:type="spellStart"/>
      <w:r>
        <w:t>osteosperma</w:t>
      </w:r>
      <w:proofErr w:type="spellEnd"/>
      <w:r>
        <w:t>) trees</w:t>
      </w:r>
      <w:r w:rsidR="001135AA">
        <w:t xml:space="preserve"> over a </w:t>
      </w:r>
      <w:proofErr w:type="gramStart"/>
      <w:r w:rsidR="00B059BA">
        <w:t>750</w:t>
      </w:r>
      <w:r w:rsidR="0056301B">
        <w:t xml:space="preserve"> </w:t>
      </w:r>
      <w:r w:rsidR="001135AA">
        <w:t>ha</w:t>
      </w:r>
      <w:proofErr w:type="gramEnd"/>
      <w:r w:rsidR="0056301B">
        <w:t xml:space="preserve"> treatment area</w:t>
      </w:r>
      <w:r w:rsidR="009D0FED">
        <w:t xml:space="preserve"> (details in Karl et al. 2014 and Gillan et al. 2016)</w:t>
      </w:r>
      <w:r w:rsidR="001135AA">
        <w:t>.</w:t>
      </w:r>
      <w:r w:rsidR="0056301B">
        <w:t xml:space="preserve"> </w:t>
      </w:r>
      <w:r w:rsidR="00CB4A9C">
        <w:t>There is some contention around the</w:t>
      </w:r>
      <w:r w:rsidR="004F1B86">
        <w:t xml:space="preserve"> long-term</w:t>
      </w:r>
      <w:r w:rsidR="00CB4A9C">
        <w:t xml:space="preserve"> effectiveness of such treatments, as well as potential erosion risks from increased exposure of bare ground following treatment</w:t>
      </w:r>
      <w:r w:rsidR="00B76794">
        <w:t xml:space="preserve"> (</w:t>
      </w:r>
      <w:r w:rsidR="00B76794" w:rsidRPr="00B76794">
        <w:rPr>
          <w:highlight w:val="yellow"/>
        </w:rPr>
        <w:t>CITE</w:t>
      </w:r>
      <w:r w:rsidR="00B76794">
        <w:t>)</w:t>
      </w:r>
      <w:r w:rsidR="00CB4A9C">
        <w:t>.</w:t>
      </w:r>
    </w:p>
    <w:p w14:paraId="12675D9F" w14:textId="036DACD7" w:rsidR="008662D6" w:rsidRDefault="009D0FED" w:rsidP="005D675A">
      <w:pPr>
        <w:spacing w:line="480" w:lineRule="auto"/>
      </w:pPr>
      <w:r>
        <w:lastRenderedPageBreak/>
        <w:t xml:space="preserve">Within a designated section of the broader treated area, </w:t>
      </w:r>
      <w:r w:rsidR="008662D6">
        <w:t>three</w:t>
      </w:r>
      <w:r>
        <w:t xml:space="preserve"> types</w:t>
      </w:r>
      <w:r w:rsidR="00B76794">
        <w:t xml:space="preserve"> of</w:t>
      </w:r>
      <w:r>
        <w:t xml:space="preserve"> brush-clearing methods were applied in distinct landscape patches</w:t>
      </w:r>
      <w:r w:rsidR="00C438A0">
        <w:t xml:space="preserve"> </w:t>
      </w:r>
      <w:r>
        <w:t>(fig Map): (1) Mechanical tree mastication, leaving debris scattered throughout, (2) Lopping followed by burning piled debris</w:t>
      </w:r>
      <w:r w:rsidR="008662D6">
        <w:t xml:space="preserve"> and </w:t>
      </w:r>
      <w:r>
        <w:t xml:space="preserve">(3) </w:t>
      </w:r>
      <w:r w:rsidR="008662D6">
        <w:t>Lopping followed by broadcast burn of scattered debris. A fourth area was used as a control and monitored for pre</w:t>
      </w:r>
      <w:r w:rsidR="00E31829">
        <w:t>-</w:t>
      </w:r>
      <w:r w:rsidR="008662D6">
        <w:t xml:space="preserve"> and post-treatment surface cover as with the other areas</w:t>
      </w:r>
      <w:r w:rsidR="00CB4A9C">
        <w:t xml:space="preserve"> (Karl et al. 2014)</w:t>
      </w:r>
      <w:r w:rsidR="008662D6">
        <w:t>.</w:t>
      </w:r>
      <w:r>
        <w:t xml:space="preserve"> </w:t>
      </w:r>
      <w:r w:rsidR="00B41B84">
        <w:t>We obtained rough outlines of the treated and control areas from the Utah watershed Restoration Initiative dataset (wri.utah.gov).</w:t>
      </w:r>
    </w:p>
    <w:p w14:paraId="227F51E3" w14:textId="131E54F2" w:rsidR="00CE0EDE" w:rsidRDefault="008662D6" w:rsidP="005D675A">
      <w:pPr>
        <w:spacing w:line="480" w:lineRule="auto"/>
      </w:pPr>
      <w:r>
        <w:t xml:space="preserve">We assessed treatment effects based on the Soil Adjusted Total Vegetative Index (SATVI ; </w:t>
      </w:r>
      <w:r w:rsidR="00B7456B" w:rsidRPr="0047156F">
        <w:fldChar w:fldCharType="begin"/>
      </w:r>
      <w:r w:rsidR="0047156F" w:rsidRPr="0047156F">
        <w:instrText xml:space="preserve"> ADDIN ZOTERO_ITEM CSL_CITATION {"citationID":"a2ig11fjcla","properties":{"formattedCitation":"(Marsett et al., 2006)","plainCitation":"(Marsett et al., 2006)"},"citationItems":[{"id":5090,"uris":["http://zotero.org/users/708961/items/PW6BRXJQ"],"uri":["http://zotero.org/users/708961/items/PW6BRXJQ"],"itemData":{"id":5090,"type":"article-journal","title":"Remote sensing for grassland management in the arid southwest","container-title":"Rangeland Ecology &amp; Management","page":"530–540","volume":"59","issue":"5","author":[{"family":"Marsett","given":"Robert C"},{"family":"Qi","given":"Jiaguo"},{"family":"Heilman","given":"Philip"},{"family":"Biedenbender","given":"Sharon H"},{"family":"Watson","given":"M Carolyn"},{"family":"Amer","given":"Saud"},{"family":"Weltz","given":"Mark"},{"family":"Goodrich","given":"David"},{"family":"Marsett","given":"Roseann"}],"issued":{"date-parts":[["2006"]]}}}],"schema":"https://github.com/citation-style-language/schema/raw/master/csl-citation.json"} </w:instrText>
      </w:r>
      <w:r w:rsidR="00B7456B" w:rsidRPr="0047156F">
        <w:fldChar w:fldCharType="separate"/>
      </w:r>
      <w:r w:rsidR="0047156F" w:rsidRPr="0047156F">
        <w:rPr>
          <w:rFonts w:ascii="Calibri" w:hAnsi="Calibri" w:cs="Calibri"/>
        </w:rPr>
        <w:t>Marsett et al., 2006</w:t>
      </w:r>
      <w:r w:rsidR="00B7456B" w:rsidRPr="0047156F">
        <w:fldChar w:fldCharType="end"/>
      </w:r>
      <w:r w:rsidRPr="0047156F">
        <w:t xml:space="preserve"> ),</w:t>
      </w:r>
      <w:r>
        <w:t xml:space="preserve"> which has been shown to accurately reflect total vegetative cover</w:t>
      </w:r>
      <w:r w:rsidR="00CE0EDE">
        <w:t xml:space="preserve"> </w:t>
      </w:r>
      <w:r w:rsidR="004F1B86">
        <w:t>in the region of the case study</w:t>
      </w:r>
      <w:r w:rsidR="00B76794">
        <w:t xml:space="preserve"> </w:t>
      </w:r>
      <w:r w:rsidR="00793347">
        <w:fldChar w:fldCharType="begin"/>
      </w:r>
      <w:r w:rsidR="00793347">
        <w:instrText xml:space="preserve"> ADDIN ZOTERO_ITEM CSL_CITATION {"citationID":"apadvvtmf3","properties":{"formattedCitation":"(Poitras et al., 2018)","plainCitation":"(Poitras et al., 2018)"},"citationItems":[{"id":1506,"uris":["http://zotero.org/users/708961/items/6M5RGXVA"],"uri":["http://zotero.org/users/708961/items/6M5RGXVA"],"itemData":{"id":1506,"type":"article-journal","title":"Identifying optimal remotely-sensed variables for ecosystem monitoring in Colorado Plateau drylands","container-title":"Journal of Arid Environments","page":"76-87","volume":"153","source":"Crossref","DOI":"10.1016/j.jaridenv.2017.12.008","ISSN":"01401963","language":"en","author":[{"family":"Poitras","given":"Travis B."},{"family":"Villarreal","given":"Miguel L."},{"family":"Waller","given":"Eric K."},{"family":"Nauman","given":"Travis W."},{"family":"Miller","given":"Mark E."},{"family":"Duniway","given":"Michael C."}],"issued":{"date-parts":[["2018",6]]}}}],"schema":"https://github.com/citation-style-language/schema/raw/master/csl-citation.json"} </w:instrText>
      </w:r>
      <w:r w:rsidR="00793347">
        <w:fldChar w:fldCharType="separate"/>
      </w:r>
      <w:r w:rsidR="00793347" w:rsidRPr="00793347">
        <w:rPr>
          <w:rFonts w:ascii="Calibri" w:hAnsi="Calibri" w:cs="Calibri"/>
        </w:rPr>
        <w:t>(Poitras et al., 2018)</w:t>
      </w:r>
      <w:r w:rsidR="00793347">
        <w:fldChar w:fldCharType="end"/>
      </w:r>
      <w:r w:rsidR="00B76794">
        <w:t xml:space="preserve"> </w:t>
      </w:r>
      <w:r w:rsidR="00CE0EDE">
        <w:t xml:space="preserve">. We calculated </w:t>
      </w:r>
      <w:r w:rsidR="00CF0B51">
        <w:t>SATVI</w:t>
      </w:r>
      <w:r w:rsidR="00CE0EDE">
        <w:t xml:space="preserve"> as</w:t>
      </w:r>
      <w:r w:rsidR="00B76794">
        <w:t>:</w:t>
      </w:r>
    </w:p>
    <w:p w14:paraId="7C670633" w14:textId="07C045CF" w:rsidR="00B41B84" w:rsidRPr="00B41B84" w:rsidRDefault="00B41B84" w:rsidP="005D675A">
      <w:pPr>
        <w:spacing w:line="480" w:lineRule="auto"/>
        <w:rPr>
          <w:rFonts w:eastAsiaTheme="minorEastAsia"/>
        </w:rPr>
      </w:pPr>
      <m:oMathPara>
        <m:oMath>
          <m:r>
            <w:rPr>
              <w:rFonts w:ascii="Cambria Math" w:hAnsi="Cambria Math"/>
            </w:rPr>
            <m:t>SATVI=1.9*</m:t>
          </m:r>
          <m:f>
            <m:fPr>
              <m:ctrlPr>
                <w:rPr>
                  <w:rFonts w:ascii="Cambria Math" w:hAnsi="Cambria Math"/>
                  <w:i/>
                </w:rPr>
              </m:ctrlPr>
            </m:fPr>
            <m:num>
              <m:r>
                <w:rPr>
                  <w:rFonts w:ascii="Cambria Math" w:hAnsi="Cambria Math"/>
                </w:rPr>
                <m:t>SWIR1-RED</m:t>
              </m:r>
            </m:num>
            <m:den>
              <m:r>
                <w:rPr>
                  <w:rFonts w:ascii="Cambria Math" w:hAnsi="Cambria Math"/>
                </w:rPr>
                <m:t>SWIR1+RED+0.9</m:t>
              </m:r>
            </m:den>
          </m:f>
          <m:r>
            <w:rPr>
              <w:rFonts w:ascii="Cambria Math" w:hAnsi="Cambria Math"/>
            </w:rPr>
            <m:t>-</m:t>
          </m:r>
          <m:f>
            <m:fPr>
              <m:ctrlPr>
                <w:rPr>
                  <w:rFonts w:ascii="Cambria Math" w:hAnsi="Cambria Math"/>
                  <w:i/>
                </w:rPr>
              </m:ctrlPr>
            </m:fPr>
            <m:num>
              <m:r>
                <w:rPr>
                  <w:rFonts w:ascii="Cambria Math" w:hAnsi="Cambria Math"/>
                </w:rPr>
                <m:t>SWIR2</m:t>
              </m:r>
            </m:num>
            <m:den>
              <m:r>
                <w:rPr>
                  <w:rFonts w:ascii="Cambria Math" w:hAnsi="Cambria Math"/>
                </w:rPr>
                <m:t>2</m:t>
              </m:r>
            </m:den>
          </m:f>
        </m:oMath>
      </m:oMathPara>
    </w:p>
    <w:p w14:paraId="097542FE" w14:textId="13671D53" w:rsidR="00CE0EDE" w:rsidRDefault="00CE0EDE" w:rsidP="005D675A">
      <w:pPr>
        <w:spacing w:line="480" w:lineRule="auto"/>
      </w:pPr>
      <w:r>
        <w:t xml:space="preserve">using </w:t>
      </w:r>
      <w:r w:rsidR="00C71AF1">
        <w:t>a timeseries of</w:t>
      </w:r>
      <w:r>
        <w:t xml:space="preserve"> images from the </w:t>
      </w:r>
      <w:r w:rsidR="00B76794">
        <w:t>L</w:t>
      </w:r>
      <w:r>
        <w:t xml:space="preserve">andsat archive </w:t>
      </w:r>
      <w:r w:rsidR="00C71AF1">
        <w:t>from</w:t>
      </w:r>
      <w:r>
        <w:t xml:space="preserve"> 1984 </w:t>
      </w:r>
      <w:r w:rsidR="00C71AF1">
        <w:t>to</w:t>
      </w:r>
      <w:r>
        <w:t xml:space="preserve"> 2018. </w:t>
      </w:r>
      <w:r w:rsidR="00C71AF1">
        <w:t>Since single sensors do not span the entire timeseries</w:t>
      </w:r>
      <w:r w:rsidR="00604C1F">
        <w:t>,</w:t>
      </w:r>
      <w:r w:rsidR="00C71AF1">
        <w:t xml:space="preserve"> w</w:t>
      </w:r>
      <w:r>
        <w:t xml:space="preserve">e used </w:t>
      </w:r>
      <w:r w:rsidR="00B76794">
        <w:t>L</w:t>
      </w:r>
      <w:r>
        <w:t xml:space="preserve">andsat 5 for years between 1984 and 2011, </w:t>
      </w:r>
      <w:r w:rsidR="004F1B86">
        <w:t>L</w:t>
      </w:r>
      <w:r>
        <w:t xml:space="preserve">andsat 7 for 2012, and </w:t>
      </w:r>
      <w:r w:rsidR="004F1B86">
        <w:t>L</w:t>
      </w:r>
      <w:r>
        <w:t>andsat 8 for 2013 to 2018. As the synthetic control method in theory automatically accounts for satellite</w:t>
      </w:r>
      <w:r w:rsidR="00C438A0">
        <w:t>-derived</w:t>
      </w:r>
      <w:r>
        <w:t xml:space="preserve"> </w:t>
      </w:r>
      <w:r w:rsidR="00C438A0">
        <w:t>noise</w:t>
      </w:r>
      <w:r>
        <w:t xml:space="preserve"> </w:t>
      </w:r>
      <w:r w:rsidR="00C438A0">
        <w:t xml:space="preserve">shared </w:t>
      </w:r>
      <w:r w:rsidR="00C71AF1">
        <w:t>among</w:t>
      </w:r>
      <w:r w:rsidR="00C438A0">
        <w:t xml:space="preserve"> pixels, we </w:t>
      </w:r>
      <w:r w:rsidR="00C71AF1">
        <w:t>were interested in performance of methods without</w:t>
      </w:r>
      <w:r w:rsidR="00C438A0">
        <w:t xml:space="preserve"> </w:t>
      </w:r>
      <w:r w:rsidR="00C71AF1">
        <w:t>recalibrating</w:t>
      </w:r>
      <w:r w:rsidR="00B76794">
        <w:t xml:space="preserve"> different</w:t>
      </w:r>
      <w:r w:rsidR="00C438A0">
        <w:t xml:space="preserve"> </w:t>
      </w:r>
      <w:r w:rsidR="004F1B86">
        <w:t>L</w:t>
      </w:r>
      <w:r w:rsidR="00C438A0">
        <w:t>andsat products to a standard reflectance or subject</w:t>
      </w:r>
      <w:r w:rsidR="00C71AF1">
        <w:t>ing</w:t>
      </w:r>
      <w:r w:rsidR="00C438A0">
        <w:t xml:space="preserve"> images to cloud-masking algorithms. </w:t>
      </w:r>
      <w:r w:rsidR="00C71AF1">
        <w:t xml:space="preserve">We used tier-1 surface reflectance products from all satellites, compiled using google earth engine </w:t>
      </w:r>
      <w:r w:rsidR="004F1B86">
        <w:fldChar w:fldCharType="begin"/>
      </w:r>
      <w:r w:rsidR="004F1B86">
        <w:instrText xml:space="preserve"> ADDIN ZOTERO_ITEM CSL_CITATION {"citationID":"a9j4btb2jk","properties":{"formattedCitation":"(Gorelick et al., 2017)","plainCitation":"(Gorelick et al., 2017)"},"citationItems":[{"id":1498,"uris":["http://zotero.org/users/708961/items/DAKSZDUU"],"uri":["http://zotero.org/users/708961/items/DAKSZDUU"],"itemData":{"id":1498,"type":"article-journal","title":"Google Earth Engine: Planetary-scale geospatial analysis for everyone","container-title":"Remote Sensing of Environment","page":"18–27","volume":"202","source":"Google Scholar","shortTitle":"Google Earth Engine","author":[{"family":"Gorelick","given":"Noel"},{"family":"Hancher","given":"Matt"},{"family":"Dixon","given":"Mike"},{"family":"Ilyushchenko","given":"Simon"},{"family":"Thau","given":"David"},{"family":"Moore","given":"Rebecca"}],"issued":{"date-parts":[["2017"]]}}}],"schema":"https://github.com/citation-style-language/schema/raw/master/csl-citation.json"} </w:instrText>
      </w:r>
      <w:r w:rsidR="004F1B86">
        <w:fldChar w:fldCharType="separate"/>
      </w:r>
      <w:r w:rsidR="004F1B86" w:rsidRPr="004F1B86">
        <w:rPr>
          <w:rFonts w:ascii="Calibri" w:hAnsi="Calibri" w:cs="Calibri"/>
        </w:rPr>
        <w:t>(Gorelick et al., 2017)</w:t>
      </w:r>
      <w:r w:rsidR="004F1B86">
        <w:fldChar w:fldCharType="end"/>
      </w:r>
      <w:r w:rsidR="009F72A1">
        <w:t xml:space="preserve">. </w:t>
      </w:r>
      <w:r w:rsidR="00C438A0">
        <w:t xml:space="preserve"> </w:t>
      </w:r>
      <w:r>
        <w:t xml:space="preserve"> </w:t>
      </w:r>
    </w:p>
    <w:p w14:paraId="7297AF5C" w14:textId="72BD8A4F" w:rsidR="00DF3CAB" w:rsidRPr="00DF3CAB" w:rsidRDefault="00C438A0" w:rsidP="005D675A">
      <w:pPr>
        <w:spacing w:line="480" w:lineRule="auto"/>
      </w:pPr>
      <w:r>
        <w:t xml:space="preserve">For each pixel in </w:t>
      </w:r>
      <w:r w:rsidR="009F72A1">
        <w:t>the target areas</w:t>
      </w:r>
      <w:r>
        <w:t xml:space="preserve">, we identified a set of 100 </w:t>
      </w:r>
      <w:r w:rsidR="009F72A1">
        <w:t>control</w:t>
      </w:r>
      <w:r>
        <w:t xml:space="preserve"> pixels</w:t>
      </w:r>
      <w:r w:rsidR="009F72A1">
        <w:t>,</w:t>
      </w:r>
      <w:r>
        <w:t xml:space="preserve"> </w:t>
      </w:r>
      <w:r w:rsidR="009F72A1">
        <w:t>adapting methods from</w:t>
      </w:r>
      <w:r>
        <w:t xml:space="preserve"> Nauman </w:t>
      </w:r>
      <w:r w:rsidR="00F86A43">
        <w:t xml:space="preserve">and </w:t>
      </w:r>
      <w:proofErr w:type="spellStart"/>
      <w:r w:rsidR="00F86A43">
        <w:t>Duniway</w:t>
      </w:r>
      <w:proofErr w:type="spellEnd"/>
      <w:r>
        <w:t xml:space="preserve"> (</w:t>
      </w:r>
      <w:r w:rsidR="00F86A43">
        <w:t>2016</w:t>
      </w:r>
      <w:r>
        <w:t>)</w:t>
      </w:r>
      <w:r w:rsidR="009F72A1">
        <w:t>. Briefly, within a search radius of 3 km surrounding the perimeter of the treated area</w:t>
      </w:r>
      <w:r w:rsidR="007F70E9">
        <w:t>, buffered by 90 m,</w:t>
      </w:r>
      <w:r w:rsidR="009F72A1">
        <w:t xml:space="preserve"> we first performed a ‘masking’ operation, removing from consideration any pixels known to be part of another treatment, those disturbed by infrastructure (roads, oil and gas development), or those belonging to a non-analogous landscape cover-class (e.g. agriculture, urban, water) according to the National Landcover Dataset (NLCD 2011). We then </w:t>
      </w:r>
      <w:r w:rsidR="007F70E9">
        <w:t>narrowed candidate</w:t>
      </w:r>
      <w:r w:rsidR="009F72A1">
        <w:t xml:space="preserve"> pixels </w:t>
      </w:r>
      <w:r w:rsidR="007F70E9">
        <w:t xml:space="preserve">to </w:t>
      </w:r>
      <w:r w:rsidR="007F70E9">
        <w:lastRenderedPageBreak/>
        <w:t xml:space="preserve">those with similar salinity </w:t>
      </w:r>
      <w:r w:rsidR="009F72A1">
        <w:t>and fine sand fraction soil texture</w:t>
      </w:r>
      <w:r w:rsidR="00604C1F">
        <w:t xml:space="preserve"> class</w:t>
      </w:r>
      <w:r w:rsidR="009F72A1">
        <w:t xml:space="preserve"> </w:t>
      </w:r>
      <w:r w:rsidR="007F70E9">
        <w:t>to the focal treated pixel</w:t>
      </w:r>
      <w:r w:rsidR="009F72A1">
        <w:t xml:space="preserve"> </w:t>
      </w:r>
      <w:r w:rsidR="009F72A1">
        <w:fldChar w:fldCharType="begin"/>
      </w:r>
      <w:r w:rsidR="002E5DF6">
        <w:instrText xml:space="preserve"> ADDIN ZOTERO_ITEM CSL_CITATION {"citationID":"a2jnlh1e4e0","properties":{"formattedCitation":"(Nauman, Ely, Miller, &amp; Duniway, 2019)","plainCitation":"(Nauman, Ely, Miller, &amp; Duniway, 2019)"},"citationItems":[{"id":4997,"uris":["http://zotero.org/users/708961/items/8HQYCEH7"],"uri":["http://zotero.org/users/708961/items/8HQYCEH7"],"itemData":{"id":4997,"type":"article-journal","title":"Salinity yield modeling of the Upper Colorado River Basin using 30-meter resolution soil maps and random forests","container-title":"Water Resources Research","author":[{"family":"Nauman","given":"Travis W"},{"family":"Ely","given":"Christopher P"},{"family":"Miller","given":"Matthew P"},{"family":"Duniway","given":"Michael C"}],"issued":{"date-parts":[["2019"]]}}}],"schema":"https://github.com/citation-style-language/schema/raw/master/csl-citation.json"} </w:instrText>
      </w:r>
      <w:r w:rsidR="009F72A1">
        <w:fldChar w:fldCharType="separate"/>
      </w:r>
      <w:r w:rsidR="002E5DF6" w:rsidRPr="002E5DF6">
        <w:rPr>
          <w:rFonts w:ascii="Calibri" w:hAnsi="Calibri" w:cs="Calibri"/>
        </w:rPr>
        <w:t>(Nauman, Ely, Miller, &amp; Duniway, 2019)</w:t>
      </w:r>
      <w:r w:rsidR="009F72A1">
        <w:fldChar w:fldCharType="end"/>
      </w:r>
      <w:r w:rsidR="009F72A1">
        <w:t xml:space="preserve">. </w:t>
      </w:r>
      <w:r w:rsidR="007F70E9">
        <w:t>From this subset, we selected the 100 most</w:t>
      </w:r>
      <w:r w:rsidR="00604C1F">
        <w:t>-</w:t>
      </w:r>
      <w:r w:rsidR="007F70E9">
        <w:t>similar pixels in the control pool, using</w:t>
      </w:r>
      <w:r w:rsidR="009F72A1">
        <w:t xml:space="preserve"> Gower distance </w:t>
      </w:r>
      <w:r w:rsidR="009F72A1">
        <w:fldChar w:fldCharType="begin"/>
      </w:r>
      <w:r w:rsidR="002E5DF6">
        <w:instrText xml:space="preserve"> ADDIN ZOTERO_ITEM CSL_CITATION {"citationID":"a3rmjvfpmv","properties":{"formattedCitation":"(van der Loo, 2019)","plainCitation":"(van der Loo, 2019)"},"citationItems":[{"id":5072,"uris":["http://zotero.org/users/708961/items/BZQV9NRL"],"uri":["http://zotero.org/users/708961/items/BZQV9NRL"],"itemData":{"id":5072,"type":"book","title":"gower: Gower's Distance","genre":"R package version 0.2.1","URL":"https://CRAN.R-project.org/package=gower","author":[{"family":"Loo","given":"Mark","non-dropping-particle":"van der"}],"issued":{"date-parts":[["2019"]]}}}],"schema":"https://github.com/citation-style-language/schema/raw/master/csl-citation.json"} </w:instrText>
      </w:r>
      <w:r w:rsidR="009F72A1">
        <w:fldChar w:fldCharType="separate"/>
      </w:r>
      <w:r w:rsidR="002E5DF6" w:rsidRPr="002E5DF6">
        <w:rPr>
          <w:rFonts w:ascii="Calibri" w:hAnsi="Calibri" w:cs="Calibri"/>
        </w:rPr>
        <w:t>(van der Loo, 2019)</w:t>
      </w:r>
      <w:r w:rsidR="009F72A1">
        <w:fldChar w:fldCharType="end"/>
      </w:r>
      <w:r w:rsidR="009F72A1">
        <w:t xml:space="preserve"> </w:t>
      </w:r>
      <w:r w:rsidR="007F70E9">
        <w:t>based on</w:t>
      </w:r>
      <w:r w:rsidR="009F72A1">
        <w:t xml:space="preserve"> a suite of topo</w:t>
      </w:r>
      <w:r w:rsidR="007F70E9">
        <w:t>-edaphic</w:t>
      </w:r>
      <w:r w:rsidR="009F72A1">
        <w:t xml:space="preserve"> variables (Appendix Variables).</w:t>
      </w:r>
      <w:r w:rsidR="007F70E9">
        <w:t xml:space="preserve"> We estimated treatment effects using the same methods outlined in the simulation model exercise, for each pixel</w:t>
      </w:r>
      <w:r w:rsidR="00834C8A">
        <w:t>, setting the treatment date as June 1, 2009</w:t>
      </w:r>
      <w:r w:rsidR="007F70E9">
        <w:t xml:space="preserve">. </w:t>
      </w:r>
      <w:r w:rsidR="009F72A1">
        <w:t xml:space="preserve"> </w:t>
      </w:r>
    </w:p>
    <w:p w14:paraId="402F5941" w14:textId="6B4DBF4E" w:rsidR="003715AA" w:rsidRDefault="00834C8A" w:rsidP="00834C8A">
      <w:pPr>
        <w:pStyle w:val="Heading1"/>
      </w:pPr>
      <w:r>
        <w:t>Results</w:t>
      </w:r>
    </w:p>
    <w:p w14:paraId="79B3ACBB" w14:textId="10D3B232" w:rsidR="006A7551" w:rsidRDefault="00172F31" w:rsidP="006A7551">
      <w:pPr>
        <w:pStyle w:val="Heading2"/>
      </w:pPr>
      <w:r>
        <w:t>Simulations</w:t>
      </w:r>
    </w:p>
    <w:p w14:paraId="0F7FF14F" w14:textId="64CFAE6D" w:rsidR="0047725F" w:rsidRDefault="0047725F" w:rsidP="005D675A">
      <w:pPr>
        <w:spacing w:line="480" w:lineRule="auto"/>
      </w:pPr>
      <w:r>
        <w:t xml:space="preserve">In simulations, </w:t>
      </w:r>
      <w:r w:rsidR="00B76794">
        <w:t>absolute point-wise errors</w:t>
      </w:r>
      <w:commentRangeStart w:id="12"/>
      <w:commentRangeStart w:id="13"/>
      <w:r w:rsidR="007F29C8">
        <w:t xml:space="preserve"> </w:t>
      </w:r>
      <w:commentRangeEnd w:id="12"/>
      <w:r w:rsidR="00023236">
        <w:rPr>
          <w:rStyle w:val="CommentReference"/>
          <w:rFonts w:ascii="Times New Roman" w:hAnsi="Times New Roman"/>
        </w:rPr>
        <w:commentReference w:id="12"/>
      </w:r>
      <w:commentRangeEnd w:id="13"/>
      <w:r w:rsidR="00B76794">
        <w:rPr>
          <w:rStyle w:val="CommentReference"/>
          <w:rFonts w:ascii="Times New Roman" w:hAnsi="Times New Roman"/>
        </w:rPr>
        <w:commentReference w:id="13"/>
      </w:r>
      <w:r w:rsidR="007F29C8">
        <w:t xml:space="preserve">for the different methods of determining treatment effects (timeseries only, </w:t>
      </w:r>
      <w:proofErr w:type="spellStart"/>
      <w:r w:rsidR="007F29C8">
        <w:t>DiD</w:t>
      </w:r>
      <w:proofErr w:type="spellEnd"/>
      <w:r w:rsidR="007F29C8">
        <w:t xml:space="preserve">, </w:t>
      </w:r>
      <w:r w:rsidR="00B76794">
        <w:t>synthetic control</w:t>
      </w:r>
      <w:r w:rsidR="007F29C8">
        <w:t>) were largely contingent on both data availability (i.e. the number of controls available) and data quality (the degree of mismatch between controls and treatments). When controls were well-matched with the treatment pixel, all methods which</w:t>
      </w:r>
      <w:r w:rsidR="00B76794">
        <w:t xml:space="preserve"> included</w:t>
      </w:r>
      <w:r w:rsidR="007F29C8">
        <w:t xml:space="preserve"> controls were superior to the baseline estimates from the timeseries-only method (BFAST), regardless of the number of controls available (Fig</w:t>
      </w:r>
      <w:r>
        <w:t>.</w:t>
      </w:r>
      <w:r w:rsidR="007F29C8">
        <w:t xml:space="preserve"> </w:t>
      </w:r>
      <w:proofErr w:type="spellStart"/>
      <w:r>
        <w:t>ResultPanelError</w:t>
      </w:r>
      <w:proofErr w:type="spellEnd"/>
      <w:r>
        <w:t>, top row).</w:t>
      </w:r>
      <w:r w:rsidR="007F29C8">
        <w:t xml:space="preserve"> </w:t>
      </w:r>
    </w:p>
    <w:p w14:paraId="53D70674" w14:textId="34DBDFB6" w:rsidR="007F29C8" w:rsidRDefault="0047725F" w:rsidP="005D675A">
      <w:pPr>
        <w:spacing w:line="480" w:lineRule="auto"/>
      </w:pPr>
      <w:r>
        <w:t xml:space="preserve"> As more mismatched pixels were introduced to the control population, accuracy depended more on the number of controls available, with larger number of controls generally improving estimates for the synthetic control methods</w:t>
      </w:r>
      <w:r w:rsidR="00C969F2">
        <w:t xml:space="preserve"> (Fig </w:t>
      </w:r>
      <w:proofErr w:type="spellStart"/>
      <w:r w:rsidR="00C969F2">
        <w:t>ResultPanelError</w:t>
      </w:r>
      <w:proofErr w:type="spellEnd"/>
      <w:r w:rsidR="00C969F2">
        <w:t>, middle row)</w:t>
      </w:r>
      <w:r>
        <w:t xml:space="preserve">. </w:t>
      </w:r>
      <w:r w:rsidR="00C969F2">
        <w:t xml:space="preserve">The </w:t>
      </w:r>
      <w:proofErr w:type="spellStart"/>
      <w:r w:rsidR="00C969F2">
        <w:t>CausalImpact</w:t>
      </w:r>
      <w:proofErr w:type="spellEnd"/>
      <w:r w:rsidR="00C969F2">
        <w:t xml:space="preserve"> synthetic control method needed only 5 controls to achieve estimates superior to baseline, while </w:t>
      </w:r>
      <w:proofErr w:type="spellStart"/>
      <w:r w:rsidR="00C969F2">
        <w:t>gsynth</w:t>
      </w:r>
      <w:proofErr w:type="spellEnd"/>
      <w:r w:rsidR="00C969F2">
        <w:t xml:space="preserve"> required between 5 and 50. Unlike the synthetic control methods,</w:t>
      </w:r>
      <w:r>
        <w:t xml:space="preserve"> </w:t>
      </w:r>
      <w:proofErr w:type="spellStart"/>
      <w:proofErr w:type="gramStart"/>
      <w:r w:rsidR="005D17A5">
        <w:t>DiD</w:t>
      </w:r>
      <w:proofErr w:type="spellEnd"/>
      <w:proofErr w:type="gramEnd"/>
      <w:r w:rsidR="00C969F2">
        <w:t xml:space="preserve"> was generally less accurate than the timeseries-only method, likely stemming from its naïve aggregation of </w:t>
      </w:r>
      <w:r w:rsidR="00574457">
        <w:t xml:space="preserve">all </w:t>
      </w:r>
      <w:r w:rsidR="00C969F2">
        <w:t>controls</w:t>
      </w:r>
      <w:r w:rsidR="00DB624C">
        <w:t>, resulting in bias</w:t>
      </w:r>
      <w:r w:rsidR="00C969F2">
        <w:t>.</w:t>
      </w:r>
    </w:p>
    <w:p w14:paraId="6DF0425D" w14:textId="005AA14D" w:rsidR="00CB00C7" w:rsidRDefault="00574457" w:rsidP="005D675A">
      <w:pPr>
        <w:spacing w:line="480" w:lineRule="auto"/>
      </w:pPr>
      <w:r>
        <w:t>When all control pixe</w:t>
      </w:r>
      <w:r w:rsidR="00674C63">
        <w:t>l</w:t>
      </w:r>
      <w:r>
        <w:t xml:space="preserve">s were poorly matched to the treated pixel, only the </w:t>
      </w:r>
      <w:proofErr w:type="spellStart"/>
      <w:r>
        <w:t>CausalImpact</w:t>
      </w:r>
      <w:proofErr w:type="spellEnd"/>
      <w:r>
        <w:t xml:space="preserve"> method outperformed the baseline timeseries-only method, and only with many controls (Fig </w:t>
      </w:r>
      <w:proofErr w:type="spellStart"/>
      <w:r>
        <w:t>ResultPanelError</w:t>
      </w:r>
      <w:proofErr w:type="spellEnd"/>
      <w:r>
        <w:t>, bottom row).</w:t>
      </w:r>
      <w:r w:rsidR="00674C63">
        <w:t xml:space="preserve"> </w:t>
      </w:r>
      <w:r w:rsidR="00F86A43">
        <w:t>Poorly matched controls resulted in b</w:t>
      </w:r>
      <w:r w:rsidR="00674C63">
        <w:t xml:space="preserve">oth </w:t>
      </w:r>
      <w:proofErr w:type="spellStart"/>
      <w:r w:rsidR="00674C63">
        <w:t>DiD</w:t>
      </w:r>
      <w:proofErr w:type="spellEnd"/>
      <w:r w:rsidR="00674C63">
        <w:t xml:space="preserve"> and </w:t>
      </w:r>
      <w:proofErr w:type="spellStart"/>
      <w:r w:rsidR="00674C63">
        <w:t>gsynth</w:t>
      </w:r>
      <w:proofErr w:type="spellEnd"/>
      <w:r w:rsidR="00674C63">
        <w:t xml:space="preserve"> methods </w:t>
      </w:r>
      <w:r w:rsidR="00F86A43">
        <w:t xml:space="preserve">being </w:t>
      </w:r>
      <w:r w:rsidR="00674C63">
        <w:t xml:space="preserve">less accurate than baseline, and </w:t>
      </w:r>
      <w:proofErr w:type="spellStart"/>
      <w:r w:rsidR="00674C63">
        <w:t>the</w:t>
      </w:r>
      <w:proofErr w:type="spellEnd"/>
      <w:r w:rsidR="00674C63">
        <w:t xml:space="preserve"> </w:t>
      </w:r>
      <w:proofErr w:type="spellStart"/>
      <w:r w:rsidR="00674C63">
        <w:t>DiD</w:t>
      </w:r>
      <w:proofErr w:type="spellEnd"/>
      <w:r w:rsidR="00674C63">
        <w:t xml:space="preserve"> method </w:t>
      </w:r>
      <w:r w:rsidR="001964AD">
        <w:t>performed</w:t>
      </w:r>
      <w:r w:rsidR="00674C63">
        <w:t xml:space="preserve"> worse with larger number</w:t>
      </w:r>
      <w:r w:rsidR="00F86A43">
        <w:t>s</w:t>
      </w:r>
      <w:r w:rsidR="00674C63">
        <w:t xml:space="preserve"> of </w:t>
      </w:r>
      <w:r w:rsidR="00F86A43">
        <w:t xml:space="preserve">poorly matched </w:t>
      </w:r>
      <w:r w:rsidR="00674C63">
        <w:t xml:space="preserve">controls, again due to the naïve aggregation of controls for comparison. </w:t>
      </w:r>
    </w:p>
    <w:p w14:paraId="629CEE9F" w14:textId="71202DB7" w:rsidR="00CB00C7" w:rsidRDefault="00CB00C7" w:rsidP="005D675A">
      <w:pPr>
        <w:spacing w:line="480" w:lineRule="auto"/>
      </w:pPr>
      <w:r>
        <w:lastRenderedPageBreak/>
        <w:t xml:space="preserve">In most cases, increases in signal-to-noise ratio (effect size / </w:t>
      </w:r>
      <w:proofErr w:type="spellStart"/>
      <w:r>
        <w:t>s.d.</w:t>
      </w:r>
      <w:proofErr w:type="spellEnd"/>
      <w:r>
        <w:t xml:space="preserve"> of random noise) led to marginal reductions in error (Figure </w:t>
      </w:r>
      <w:proofErr w:type="spellStart"/>
      <w:r>
        <w:t>ResultPanelError</w:t>
      </w:r>
      <w:proofErr w:type="spellEnd"/>
      <w:r>
        <w:t>)</w:t>
      </w:r>
      <w:r w:rsidR="00F3006E">
        <w:t xml:space="preserve">, particularly after signal magnitude reached 10 – 50 % of the average variation in </w:t>
      </w:r>
      <w:r w:rsidR="003926AD">
        <w:t xml:space="preserve">the random </w:t>
      </w:r>
      <w:r w:rsidR="00F3006E">
        <w:t>noise</w:t>
      </w:r>
      <w:r w:rsidR="003926AD">
        <w:t xml:space="preserve"> component</w:t>
      </w:r>
      <w:r w:rsidR="00F25A53">
        <w:t xml:space="preserve">. The </w:t>
      </w:r>
      <w:r w:rsidR="00A5406C">
        <w:t xml:space="preserve">absolute </w:t>
      </w:r>
      <w:r w:rsidR="00F25A53">
        <w:t xml:space="preserve">magnitude of </w:t>
      </w:r>
      <w:r w:rsidR="00F3006E">
        <w:t xml:space="preserve">the combined </w:t>
      </w:r>
      <w:r w:rsidR="00F25A53">
        <w:t>confounder</w:t>
      </w:r>
      <w:r w:rsidR="00F3006E">
        <w:t xml:space="preserve"> signal also contributed to error, but only when imperfect matches between controls and treated pixels were present (Figure </w:t>
      </w:r>
      <w:proofErr w:type="spellStart"/>
      <w:r w:rsidR="00F3006E">
        <w:t>AppendixErrorConfounder</w:t>
      </w:r>
      <w:proofErr w:type="spellEnd"/>
      <w:r w:rsidR="00F3006E">
        <w:t xml:space="preserve">). </w:t>
      </w:r>
      <w:r w:rsidR="00987A97">
        <w:t xml:space="preserve"> </w:t>
      </w:r>
      <w:r>
        <w:t xml:space="preserve"> </w:t>
      </w:r>
    </w:p>
    <w:p w14:paraId="45EE3034" w14:textId="2CC9488C" w:rsidR="00987A97" w:rsidRDefault="00987A97" w:rsidP="005D675A">
      <w:pPr>
        <w:spacing w:line="480" w:lineRule="auto"/>
      </w:pPr>
      <w:r>
        <w:t>Confidence e</w:t>
      </w:r>
      <w:r w:rsidR="00F3006E">
        <w:t>n</w:t>
      </w:r>
      <w:r>
        <w:t>velopes</w:t>
      </w:r>
      <w:r w:rsidR="00F3006E">
        <w:t xml:space="preserve"> for treatment effects revealed differences between methods, which varied by level of noise and control-mismatch (Figure </w:t>
      </w:r>
      <w:proofErr w:type="spellStart"/>
      <w:r w:rsidR="00F3006E">
        <w:t>PanelCI</w:t>
      </w:r>
      <w:proofErr w:type="spellEnd"/>
      <w:r w:rsidR="00F3006E">
        <w:t xml:space="preserve">). </w:t>
      </w:r>
      <w:r w:rsidR="00935995">
        <w:t xml:space="preserve">The </w:t>
      </w:r>
      <w:proofErr w:type="spellStart"/>
      <w:r w:rsidR="00935995">
        <w:t>CausalImpact</w:t>
      </w:r>
      <w:proofErr w:type="spellEnd"/>
      <w:r w:rsidR="00935995">
        <w:t xml:space="preserve"> method was the most conservative (low sensitivity), especially when the magnitude of confounding was high</w:t>
      </w:r>
      <w:r w:rsidR="003926AD">
        <w:t xml:space="preserve"> (Fig </w:t>
      </w:r>
      <w:proofErr w:type="spellStart"/>
      <w:r w:rsidR="003926AD">
        <w:t>PanelCI</w:t>
      </w:r>
      <w:proofErr w:type="spellEnd"/>
      <w:r w:rsidR="003926AD">
        <w:t>). This method also</w:t>
      </w:r>
      <w:r w:rsidR="00935995">
        <w:t xml:space="preserve"> had high specificity (avoiding false positives) when the treatment effect was negligible</w:t>
      </w:r>
      <w:r w:rsidR="003926AD">
        <w:t xml:space="preserve"> (</w:t>
      </w:r>
      <w:r w:rsidR="006D3A18">
        <w:t xml:space="preserve">Fig </w:t>
      </w:r>
      <w:proofErr w:type="spellStart"/>
      <w:r w:rsidR="006D3A18">
        <w:t>PanelCI</w:t>
      </w:r>
      <w:proofErr w:type="spellEnd"/>
      <w:r w:rsidR="006D3A18">
        <w:t>)</w:t>
      </w:r>
      <w:r w:rsidR="00935995">
        <w:t xml:space="preserve">. Even when the signal-to-noise ratio was high and confounding relatively low, approximately 50% of the true effects were determined to be significantly different from zero. The </w:t>
      </w:r>
      <w:proofErr w:type="spellStart"/>
      <w:proofErr w:type="gramStart"/>
      <w:r w:rsidR="006D3A18">
        <w:t>gsynth</w:t>
      </w:r>
      <w:proofErr w:type="spellEnd"/>
      <w:r w:rsidR="006D3A18">
        <w:t xml:space="preserve"> </w:t>
      </w:r>
      <w:r w:rsidR="00935995">
        <w:t xml:space="preserve"> method</w:t>
      </w:r>
      <w:proofErr w:type="gramEnd"/>
      <w:r w:rsidR="00935995">
        <w:t xml:space="preserve"> had overall high sensitivity and low specificity, </w:t>
      </w:r>
      <w:r w:rsidR="00104E3A">
        <w:t xml:space="preserve"> while the p</w:t>
      </w:r>
      <w:r w:rsidR="00935995">
        <w:t xml:space="preserve">redictive confidence intervals of the </w:t>
      </w:r>
      <w:proofErr w:type="spellStart"/>
      <w:r w:rsidR="00935995">
        <w:t>DiD</w:t>
      </w:r>
      <w:proofErr w:type="spellEnd"/>
      <w:r w:rsidR="00935995">
        <w:t xml:space="preserve"> model depended on the control population, with more heterogeneous </w:t>
      </w:r>
      <w:r w:rsidR="00E80F24">
        <w:t>controls leading to wide confidence intervals and vice-</w:t>
      </w:r>
      <w:commentRangeStart w:id="14"/>
      <w:commentRangeStart w:id="15"/>
      <w:r w:rsidR="00E80F24">
        <w:t>versa</w:t>
      </w:r>
      <w:commentRangeEnd w:id="14"/>
      <w:r w:rsidR="00E80F24">
        <w:rPr>
          <w:rStyle w:val="CommentReference"/>
          <w:rFonts w:ascii="Times New Roman" w:hAnsi="Times New Roman"/>
        </w:rPr>
        <w:commentReference w:id="14"/>
      </w:r>
      <w:commentRangeEnd w:id="15"/>
      <w:r w:rsidR="007B2994">
        <w:rPr>
          <w:rStyle w:val="CommentReference"/>
          <w:rFonts w:ascii="Times New Roman" w:hAnsi="Times New Roman"/>
        </w:rPr>
        <w:commentReference w:id="15"/>
      </w:r>
      <w:r w:rsidR="00E80F24">
        <w:t>.</w:t>
      </w:r>
    </w:p>
    <w:p w14:paraId="0B53A452" w14:textId="7C7F18A3" w:rsidR="00172F31" w:rsidRDefault="006A7551" w:rsidP="00172F31">
      <w:pPr>
        <w:pStyle w:val="Heading2"/>
      </w:pPr>
      <w:r>
        <w:t>Case Study</w:t>
      </w:r>
    </w:p>
    <w:p w14:paraId="40A2AF16" w14:textId="39C88DA7" w:rsidR="001F56B2" w:rsidRDefault="00940A18" w:rsidP="005D675A">
      <w:pPr>
        <w:spacing w:line="480" w:lineRule="auto"/>
      </w:pPr>
      <w:commentRangeStart w:id="16"/>
      <w:r>
        <w:t xml:space="preserve">For the brush-clearing case study, </w:t>
      </w:r>
      <w:r w:rsidR="008C2394">
        <w:t>estimated</w:t>
      </w:r>
      <w:r w:rsidR="00591F9B">
        <w:t xml:space="preserve"> treatment effects </w:t>
      </w:r>
      <w:r w:rsidR="008C2394">
        <w:t>were similar</w:t>
      </w:r>
      <w:r w:rsidR="00591F9B">
        <w:t xml:space="preserve"> among </w:t>
      </w:r>
      <w:r w:rsidR="008C2394">
        <w:t xml:space="preserve">all </w:t>
      </w:r>
      <w:r w:rsidR="00591F9B">
        <w:t xml:space="preserve">methods which included controls (Fig </w:t>
      </w:r>
      <w:proofErr w:type="spellStart"/>
      <w:r w:rsidR="00591F9B">
        <w:t>shayDistrosOverall</w:t>
      </w:r>
      <w:proofErr w:type="spellEnd"/>
      <w:r w:rsidR="00591F9B">
        <w:t>)</w:t>
      </w:r>
      <w:r w:rsidR="00850011">
        <w:t xml:space="preserve">, </w:t>
      </w:r>
      <w:r w:rsidR="00720796">
        <w:t xml:space="preserve">all of which </w:t>
      </w:r>
      <w:r w:rsidR="00850011">
        <w:t>providing greater discrimination among treatment types than either raw SATVI scores or BFAST</w:t>
      </w:r>
      <w:commentRangeEnd w:id="16"/>
      <w:r w:rsidR="00666AEC">
        <w:rPr>
          <w:rStyle w:val="CommentReference"/>
          <w:rFonts w:ascii="Times New Roman" w:hAnsi="Times New Roman"/>
        </w:rPr>
        <w:commentReference w:id="16"/>
      </w:r>
      <w:r w:rsidR="00591F9B">
        <w:t xml:space="preserve">. The pixel-level estimates were heterogeneous within treatment areas (Fig Map, panel D; Fig. </w:t>
      </w:r>
      <w:proofErr w:type="spellStart"/>
      <w:r w:rsidR="00591F9B">
        <w:t>shayDistrosOverall</w:t>
      </w:r>
      <w:proofErr w:type="spellEnd"/>
      <w:r w:rsidR="00591F9B">
        <w:t>), with some pixels having greater treatment effects than others. This can be visualized in certain regions of the mastication treatment (Fig Map panel D), where small stands of brush were left intact or in peripheral rocky areas with little</w:t>
      </w:r>
      <w:r w:rsidR="001F56B2">
        <w:t xml:space="preserve"> brush to begin with. </w:t>
      </w:r>
    </w:p>
    <w:p w14:paraId="7BD35AF1" w14:textId="5C43A6D4" w:rsidR="00757205" w:rsidRDefault="001F56B2" w:rsidP="005D675A">
      <w:pPr>
        <w:spacing w:line="480" w:lineRule="auto"/>
      </w:pPr>
      <w:r>
        <w:t xml:space="preserve">Remote sensing estimates for </w:t>
      </w:r>
      <w:r w:rsidR="008C2394">
        <w:t xml:space="preserve">treatment effects </w:t>
      </w:r>
      <w:r w:rsidR="00B10478">
        <w:t xml:space="preserve">using </w:t>
      </w:r>
      <w:r>
        <w:t>SATVI, a proxy for ground cover</w:t>
      </w:r>
      <w:r w:rsidR="008C2394">
        <w:t>,</w:t>
      </w:r>
      <w:r>
        <w:t xml:space="preserve"> followed </w:t>
      </w:r>
      <w:r w:rsidR="008C2394">
        <w:t xml:space="preserve">the same general </w:t>
      </w:r>
      <w:r w:rsidR="00850011">
        <w:t>ordering as</w:t>
      </w:r>
      <w:r w:rsidR="008C2394">
        <w:t xml:space="preserve"> ground cover change reported in Karl et al. (2014</w:t>
      </w:r>
      <w:r w:rsidR="00B10478">
        <w:t>, fig. Karl</w:t>
      </w:r>
      <w:r w:rsidR="008C2394">
        <w:t>)</w:t>
      </w:r>
      <w:r w:rsidR="00850011">
        <w:t xml:space="preserve">, with broadcast </w:t>
      </w:r>
      <w:r w:rsidR="00850011">
        <w:lastRenderedPageBreak/>
        <w:t>burn (B) having the greatest overall drop in SATVI, followed by pile burn (P) and then mastication (M)</w:t>
      </w:r>
      <w:r w:rsidR="008C2394">
        <w:t xml:space="preserve">. </w:t>
      </w:r>
      <w:r w:rsidR="00B10478">
        <w:t xml:space="preserve">However, the increase in ground cover for the mastication treatment (M) </w:t>
      </w:r>
      <w:r w:rsidR="00850011">
        <w:t xml:space="preserve">observed by Karl et al. (2014) </w:t>
      </w:r>
      <w:r w:rsidR="00B10478">
        <w:t>was not detected</w:t>
      </w:r>
      <w:r w:rsidR="00850011">
        <w:t xml:space="preserve"> in this exercise</w:t>
      </w:r>
      <w:r w:rsidR="00B10478">
        <w:t xml:space="preserve">, perhaps </w:t>
      </w:r>
      <w:r w:rsidR="00850011">
        <w:t>indicating</w:t>
      </w:r>
      <w:r w:rsidR="00B10478">
        <w:t xml:space="preserve"> that SATVI </w:t>
      </w:r>
      <w:r w:rsidR="0031472B">
        <w:t>wa</w:t>
      </w:r>
      <w:r w:rsidR="00720796">
        <w:t xml:space="preserve">s </w:t>
      </w:r>
      <w:r w:rsidR="00B10478">
        <w:t xml:space="preserve">not sensitive to </w:t>
      </w:r>
      <w:r w:rsidR="00850011">
        <w:t>the increased litter derived from slash debris</w:t>
      </w:r>
      <w:r w:rsidR="00B10478">
        <w:t>.</w:t>
      </w:r>
      <w:r w:rsidR="00850011">
        <w:t xml:space="preserve"> </w:t>
      </w:r>
      <w:r w:rsidR="00757205">
        <w:t xml:space="preserve">The broadcast burn area was also associated with greater wind and water erosion than the pile </w:t>
      </w:r>
      <w:proofErr w:type="gramStart"/>
      <w:r w:rsidR="00757205">
        <w:t>burn</w:t>
      </w:r>
      <w:proofErr w:type="gramEnd"/>
      <w:r w:rsidR="00757205">
        <w:t xml:space="preserve"> and control areas, as reported in </w:t>
      </w:r>
      <w:proofErr w:type="spellStart"/>
      <w:r w:rsidR="00850011">
        <w:t>Gillan</w:t>
      </w:r>
      <w:proofErr w:type="spellEnd"/>
      <w:r w:rsidR="00850011">
        <w:t xml:space="preserve"> et al. (2016)</w:t>
      </w:r>
      <w:r w:rsidR="00757205">
        <w:t>, indicating that simple satellite-derived assessments may be useful for indicating relative functional treatment effects.</w:t>
      </w:r>
    </w:p>
    <w:p w14:paraId="12B0D465" w14:textId="0DEE5390" w:rsidR="009A1F57" w:rsidRDefault="00834C8A" w:rsidP="005C64AC">
      <w:pPr>
        <w:pStyle w:val="Heading1"/>
      </w:pPr>
      <w:r>
        <w:t>Discussion</w:t>
      </w:r>
    </w:p>
    <w:p w14:paraId="4DA5DFA4" w14:textId="5984D2D3" w:rsidR="00C86432" w:rsidRDefault="002E633A" w:rsidP="002E633A">
      <w:pPr>
        <w:pStyle w:val="Heading3"/>
      </w:pPr>
      <w:r>
        <w:t>Controls Are Important</w:t>
      </w:r>
    </w:p>
    <w:p w14:paraId="0071A624" w14:textId="63069557" w:rsidR="00912C0C" w:rsidRDefault="005B4814" w:rsidP="005D675A">
      <w:pPr>
        <w:spacing w:line="480" w:lineRule="auto"/>
      </w:pPr>
      <w:r>
        <w:t>On a basic level, o</w:t>
      </w:r>
      <w:r w:rsidR="009A1F57">
        <w:t xml:space="preserve">ur study highlights the </w:t>
      </w:r>
      <w:r w:rsidR="005C64AC">
        <w:t>value</w:t>
      </w:r>
      <w:r w:rsidR="009A1F57">
        <w:t xml:space="preserve"> of using </w:t>
      </w:r>
      <w:r w:rsidR="00461E2A">
        <w:t>synthetic controls</w:t>
      </w:r>
      <w:r w:rsidR="009A1F57">
        <w:t xml:space="preserve"> </w:t>
      </w:r>
      <w:r w:rsidR="005C64AC">
        <w:t>when</w:t>
      </w:r>
      <w:r w:rsidR="009A1F57">
        <w:t xml:space="preserve"> </w:t>
      </w:r>
      <w:r w:rsidR="005C64AC">
        <w:t xml:space="preserve">estimating the effects of large-scale ecological interventions, particularly with noisy data from satellites. In both the simulations and the case study, methods which incorporated data from some kind of properly-matched, untreated group were more accurate at estimating ‘true’ treatment effects than methods which relied on timeseries alone (Fig </w:t>
      </w:r>
      <w:proofErr w:type="spellStart"/>
      <w:r w:rsidR="005C64AC">
        <w:t>ResultPanelError</w:t>
      </w:r>
      <w:proofErr w:type="spellEnd"/>
      <w:r w:rsidR="005C64AC">
        <w:t xml:space="preserve">, Fig </w:t>
      </w:r>
      <w:proofErr w:type="spellStart"/>
      <w:r w:rsidR="005C64AC">
        <w:t>shayDistrosOverall</w:t>
      </w:r>
      <w:proofErr w:type="spellEnd"/>
      <w:r w:rsidR="005C64AC">
        <w:t xml:space="preserve">). For data with </w:t>
      </w:r>
      <w:r w:rsidR="000509A2">
        <w:t>many</w:t>
      </w:r>
      <w:r w:rsidR="005C64AC">
        <w:t xml:space="preserve"> </w:t>
      </w:r>
      <w:r w:rsidR="000509A2">
        <w:t xml:space="preserve">potential </w:t>
      </w:r>
      <w:r w:rsidR="005C64AC">
        <w:t>confounding variables</w:t>
      </w:r>
      <w:r w:rsidR="000509A2">
        <w:t>, such as remote sensing timeseries, controls provide an intuitive baseline to remove these effects.</w:t>
      </w:r>
      <w:r w:rsidR="005C64AC">
        <w:t xml:space="preserve"> In the simulations</w:t>
      </w:r>
      <w:r w:rsidR="000509A2">
        <w:t xml:space="preserve">, relatively large (but not unreasonably so; </w:t>
      </w:r>
      <w:proofErr w:type="spellStart"/>
      <w:r w:rsidR="000509A2">
        <w:t>Vesserbelt</w:t>
      </w:r>
      <w:proofErr w:type="spellEnd"/>
      <w:r w:rsidR="000509A2">
        <w:t xml:space="preserve"> et al 2010) confounders were intentionally included as proof of concept. In actual remotely sensed data, the strength of confounding will likely depend on ecological context, with more dynamic landscapes subject to greater confounding</w:t>
      </w:r>
      <w:r w:rsidR="0031472B">
        <w:t xml:space="preserve"> (</w:t>
      </w:r>
      <w:r w:rsidR="0031472B" w:rsidRPr="0031472B">
        <w:rPr>
          <w:highlight w:val="yellow"/>
        </w:rPr>
        <w:t>cites</w:t>
      </w:r>
      <w:r w:rsidR="0031472B">
        <w:t>)</w:t>
      </w:r>
      <w:r w:rsidR="000509A2">
        <w:t xml:space="preserve">. </w:t>
      </w:r>
      <w:r w:rsidR="00857FBB">
        <w:t>However, i</w:t>
      </w:r>
      <w:r w:rsidR="000509A2">
        <w:t>n the brush clearing case study</w:t>
      </w:r>
      <w:r w:rsidR="0031472B">
        <w:t>,</w:t>
      </w:r>
      <w:r w:rsidR="000509A2">
        <w:t xml:space="preserve"> where the </w:t>
      </w:r>
      <w:r w:rsidR="00857FBB">
        <w:t xml:space="preserve">landscape is dominated by perennial tree and shrub species, use of </w:t>
      </w:r>
      <w:r w:rsidR="00461E2A">
        <w:t xml:space="preserve">synthetic </w:t>
      </w:r>
      <w:r w:rsidR="00857FBB">
        <w:t xml:space="preserve">controls helped discriminate treatment effects compared to raw SATVI values, suggesting that at least some confounding noise was removed in the </w:t>
      </w:r>
      <w:proofErr w:type="spellStart"/>
      <w:r w:rsidR="00857FBB">
        <w:t>DiD</w:t>
      </w:r>
      <w:proofErr w:type="spellEnd"/>
      <w:r w:rsidR="00857FBB">
        <w:t xml:space="preserve"> and synthetic control methods (Fig </w:t>
      </w:r>
      <w:proofErr w:type="spellStart"/>
      <w:r w:rsidR="00857FBB">
        <w:t>shayDistrosOverall</w:t>
      </w:r>
      <w:proofErr w:type="spellEnd"/>
      <w:r w:rsidR="00857FBB">
        <w:t xml:space="preserve">). </w:t>
      </w:r>
      <w:r w:rsidR="001F7BBA">
        <w:t xml:space="preserve"> </w:t>
      </w:r>
    </w:p>
    <w:p w14:paraId="19BDB535" w14:textId="72782721" w:rsidR="002E633A" w:rsidRDefault="002E633A" w:rsidP="002E633A">
      <w:pPr>
        <w:pStyle w:val="Heading3"/>
      </w:pPr>
      <w:r>
        <w:t>Matching is Important</w:t>
      </w:r>
    </w:p>
    <w:p w14:paraId="2FB9DD24" w14:textId="473F5C4F" w:rsidR="00104E3A" w:rsidRDefault="001F7BBA" w:rsidP="005D675A">
      <w:pPr>
        <w:spacing w:line="480" w:lineRule="auto"/>
      </w:pPr>
      <w:r>
        <w:t xml:space="preserve">While post-hoc controls were useful for estimating treatment effects, </w:t>
      </w:r>
      <w:r w:rsidR="006C1530">
        <w:t xml:space="preserve">simulations showed that improperly matched controls could </w:t>
      </w:r>
      <w:r w:rsidR="0031472B">
        <w:t>be counter-productive</w:t>
      </w:r>
      <w:r w:rsidR="006C1530">
        <w:t xml:space="preserve">, depending on the availability of data and the </w:t>
      </w:r>
      <w:r w:rsidR="006C1530">
        <w:lastRenderedPageBreak/>
        <w:t>method used to infer effects.</w:t>
      </w:r>
      <w:r w:rsidR="00E852F9" w:rsidRPr="00E852F9">
        <w:t xml:space="preserve"> While the </w:t>
      </w:r>
      <w:proofErr w:type="spellStart"/>
      <w:r w:rsidR="00E852F9" w:rsidRPr="00E852F9">
        <w:t>CausalImpact</w:t>
      </w:r>
      <w:proofErr w:type="spellEnd"/>
      <w:r w:rsidR="00E852F9" w:rsidRPr="00E852F9">
        <w:t xml:space="preserve"> method was able to </w:t>
      </w:r>
      <w:r w:rsidR="00E852F9">
        <w:t xml:space="preserve">accurately estimate </w:t>
      </w:r>
      <w:r w:rsidR="00E852F9" w:rsidRPr="00E852F9">
        <w:t xml:space="preserve">the treatment effect given enough control data in </w:t>
      </w:r>
      <w:r w:rsidR="00E852F9">
        <w:t>simulations</w:t>
      </w:r>
      <w:r w:rsidR="00E852F9" w:rsidRPr="00E852F9">
        <w:t xml:space="preserve">, it is unclear the degree to which such inference could be achieved with non-simulated, poorly matched data. In the simulation, poorly matched controls </w:t>
      </w:r>
      <w:r w:rsidR="0031472B">
        <w:t xml:space="preserve">were designed to </w:t>
      </w:r>
      <w:r w:rsidR="00E852F9" w:rsidRPr="00E852F9">
        <w:t xml:space="preserve">respond to the same confounders (i.e. seasonality, clouds, trends) as the treated pixel, only </w:t>
      </w:r>
      <w:r w:rsidR="0031472B">
        <w:t>at a</w:t>
      </w:r>
      <w:r w:rsidR="00E852F9" w:rsidRPr="00E852F9">
        <w:t xml:space="preserve"> different magnitude. This might not be the case with real data where a mismatched land-cover type might have </w:t>
      </w:r>
      <w:r w:rsidR="00461E2A">
        <w:t xml:space="preserve">a qualitatively different </w:t>
      </w:r>
      <w:r w:rsidR="00E852F9" w:rsidRPr="00E852F9">
        <w:t>response to a confounder compared to the treated pixel</w:t>
      </w:r>
      <w:r w:rsidR="00461E2A">
        <w:t xml:space="preserve"> </w:t>
      </w:r>
      <w:r w:rsidR="00461E2A" w:rsidRPr="00E852F9">
        <w:t xml:space="preserve">(e.g. an </w:t>
      </w:r>
      <w:r w:rsidR="0031472B">
        <w:t>irrigated field</w:t>
      </w:r>
      <w:r w:rsidR="00461E2A">
        <w:t xml:space="preserve"> vs. grassland</w:t>
      </w:r>
      <w:r w:rsidR="00461E2A" w:rsidRPr="00E852F9">
        <w:t>)</w:t>
      </w:r>
      <w:r w:rsidR="00E852F9" w:rsidRPr="00E852F9">
        <w:t xml:space="preserve">. </w:t>
      </w:r>
      <w:r w:rsidR="00E852F9">
        <w:t xml:space="preserve"> Our results</w:t>
      </w:r>
      <w:r w:rsidR="00E852F9" w:rsidRPr="00E852F9">
        <w:t xml:space="preserve"> highlight the important role of finding accurate matches between control and treatment populations</w:t>
      </w:r>
      <w:r w:rsidR="009C6753">
        <w:t xml:space="preserve">, </w:t>
      </w:r>
      <w:r w:rsidR="0031472B">
        <w:t xml:space="preserve">a </w:t>
      </w:r>
      <w:r w:rsidR="009C6753">
        <w:t xml:space="preserve">common </w:t>
      </w:r>
      <w:r w:rsidR="0031472B">
        <w:t>challenge in</w:t>
      </w:r>
      <w:r w:rsidR="009C6753">
        <w:t xml:space="preserve"> observational studies in both the physical and social sciences</w:t>
      </w:r>
      <w:r w:rsidR="00E852F9" w:rsidRPr="00E852F9">
        <w:t>.</w:t>
      </w:r>
    </w:p>
    <w:p w14:paraId="48143025" w14:textId="15131789" w:rsidR="002E633A" w:rsidRDefault="002E633A" w:rsidP="002E633A">
      <w:pPr>
        <w:pStyle w:val="Heading3"/>
      </w:pPr>
      <w:r>
        <w:t>Method Specific Details</w:t>
      </w:r>
    </w:p>
    <w:p w14:paraId="606D74EA" w14:textId="0ADC9CA0" w:rsidR="00136466" w:rsidRDefault="00461E2A" w:rsidP="005D675A">
      <w:pPr>
        <w:spacing w:line="480" w:lineRule="auto"/>
      </w:pPr>
      <w:r>
        <w:t xml:space="preserve">While the synthetic control approach may be useful for a wide variety of ecological data, specific implementations and models may have distinct advantages </w:t>
      </w:r>
      <w:r w:rsidR="00C73DAB">
        <w:t xml:space="preserve">in </w:t>
      </w:r>
      <w:r>
        <w:t xml:space="preserve">different contexts. For instance, </w:t>
      </w:r>
      <w:r w:rsidR="009C6753">
        <w:t xml:space="preserve">if </w:t>
      </w:r>
      <w:r>
        <w:t xml:space="preserve">treatments and controls are well-matched and unlikely to violate the parallel </w:t>
      </w:r>
      <w:r w:rsidR="009C6753">
        <w:t>trajectories</w:t>
      </w:r>
      <w:r>
        <w:t xml:space="preserve"> assumption</w:t>
      </w:r>
      <w:r w:rsidR="009C6753">
        <w:t xml:space="preserve">, simple </w:t>
      </w:r>
      <w:proofErr w:type="spellStart"/>
      <w:r w:rsidR="009C6753">
        <w:t>DiD</w:t>
      </w:r>
      <w:proofErr w:type="spellEnd"/>
      <w:r w:rsidR="009C6753">
        <w:t xml:space="preserve"> implementations may be </w:t>
      </w:r>
      <w:proofErr w:type="gramStart"/>
      <w:r w:rsidR="009C6753">
        <w:t>sufficient</w:t>
      </w:r>
      <w:proofErr w:type="gramEnd"/>
      <w:r w:rsidR="009C6753">
        <w:t xml:space="preserve">. </w:t>
      </w:r>
      <w:r w:rsidR="0031472B">
        <w:t>Some v</w:t>
      </w:r>
      <w:r w:rsidR="009C6753">
        <w:t xml:space="preserve">ariation of </w:t>
      </w:r>
      <w:proofErr w:type="spellStart"/>
      <w:r w:rsidR="0031472B">
        <w:t>DiD</w:t>
      </w:r>
      <w:proofErr w:type="spellEnd"/>
      <w:r w:rsidR="009C6753">
        <w:t xml:space="preserve"> </w:t>
      </w:r>
      <w:r w:rsidR="0031472B">
        <w:t>is</w:t>
      </w:r>
      <w:r w:rsidR="009C6753">
        <w:t xml:space="preserve"> </w:t>
      </w:r>
      <w:r w:rsidR="0031472B">
        <w:t xml:space="preserve">probably the most </w:t>
      </w:r>
      <w:r w:rsidR="009C6753">
        <w:t xml:space="preserve">common approach for remote sensing applications seeking to infer landscape change currently (e.g. forest regeneration, grazing impacts, </w:t>
      </w:r>
      <w:proofErr w:type="spellStart"/>
      <w:r w:rsidR="009C6753">
        <w:t>etc</w:t>
      </w:r>
      <w:proofErr w:type="spellEnd"/>
      <w:r w:rsidR="009C6753">
        <w:t xml:space="preserve">). However, parallel trends assumptions are often violated in real data </w:t>
      </w:r>
      <w:r w:rsidR="00691AAF">
        <w:fldChar w:fldCharType="begin"/>
      </w:r>
      <w:r w:rsidR="00432771">
        <w:instrText xml:space="preserve"> ADDIN ZOTERO_ITEM CSL_CITATION {"citationID":"a2ckhc9vs4b","properties":{"formattedCitation":"(Abadie, 2005; Xu, 2017)","plainCitation":"(Abadie, 2005; Xu, 2017)"},"citationItems":[{"id":5095,"uris":["http://zotero.org/users/708961/items/NNVATVK4"],"uri":["http://zotero.org/users/708961/items/NNVATVK4"],"itemData":{"id":5095,"type":"article-journal","title":"Semiparametric difference-in-differences estimators","container-title":"The Review of Economic Studies","page":"1–19","volume":"72","issue":"1","author":[{"family":"Abadie","given":"Alberto"}],"issued":{"date-parts":[["2005"]]}}},{"id":4983,"uris":["http://zotero.org/users/708961/items/SJE9UD7I"],"uri":["http://zotero.org/users/708961/items/SJE9UD7I"],"itemData":{"id":4983,"type":"article-journal","title":"Generalized synthetic control method: Causal inference with interactive fixed effects models","container-title":"Political Analysis","page":"57–76","volume":"25","issue":"1","author":[{"family":"Xu","given":"Yiqing"}],"issued":{"date-parts":[["2017"]]}}}],"schema":"https://github.com/citation-style-language/schema/raw/master/csl-citation.json"} </w:instrText>
      </w:r>
      <w:r w:rsidR="00691AAF">
        <w:fldChar w:fldCharType="separate"/>
      </w:r>
      <w:r w:rsidR="00432771" w:rsidRPr="00432771">
        <w:rPr>
          <w:rFonts w:ascii="Calibri" w:hAnsi="Calibri" w:cs="Calibri"/>
        </w:rPr>
        <w:t>(Abadie, 2005; Xu, 2017)</w:t>
      </w:r>
      <w:r w:rsidR="00691AAF">
        <w:fldChar w:fldCharType="end"/>
      </w:r>
      <w:r w:rsidR="009C6753">
        <w:t xml:space="preserve">, and more sophisticated models may be able to flexibly learn relationships among treated and untreated data through time. </w:t>
      </w:r>
    </w:p>
    <w:p w14:paraId="0F26BD34" w14:textId="7ACB5A1E" w:rsidR="00461E2A" w:rsidRDefault="009C6753" w:rsidP="005D675A">
      <w:pPr>
        <w:spacing w:line="480" w:lineRule="auto"/>
      </w:pPr>
      <w:r>
        <w:t>In this study we investigated two such synthetic control approaches (</w:t>
      </w:r>
      <w:proofErr w:type="spellStart"/>
      <w:r>
        <w:t>gsynth</w:t>
      </w:r>
      <w:proofErr w:type="spellEnd"/>
      <w:r>
        <w:t xml:space="preserve"> and </w:t>
      </w:r>
      <w:proofErr w:type="spellStart"/>
      <w:r>
        <w:t>CausalImpact</w:t>
      </w:r>
      <w:proofErr w:type="spellEnd"/>
      <w:r>
        <w:t xml:space="preserve">), but </w:t>
      </w:r>
      <w:r w:rsidR="00C73DAB">
        <w:t xml:space="preserve">in theory any function-fitting method may be used. While our study found the </w:t>
      </w:r>
      <w:proofErr w:type="spellStart"/>
      <w:r w:rsidR="00C73DAB">
        <w:t>CausalImpact</w:t>
      </w:r>
      <w:proofErr w:type="spellEnd"/>
      <w:r w:rsidR="00C73DAB">
        <w:t xml:space="preserve"> method to be generally most </w:t>
      </w:r>
      <w:commentRangeStart w:id="17"/>
      <w:r w:rsidR="00C73DAB">
        <w:t xml:space="preserve">accurate </w:t>
      </w:r>
      <w:commentRangeEnd w:id="17"/>
      <w:r w:rsidR="001178CC">
        <w:rPr>
          <w:rStyle w:val="CommentReference"/>
          <w:rFonts w:ascii="Times New Roman" w:hAnsi="Times New Roman"/>
        </w:rPr>
        <w:commentReference w:id="17"/>
      </w:r>
      <w:r w:rsidR="00C73DAB">
        <w:t xml:space="preserve">across </w:t>
      </w:r>
      <w:r w:rsidR="00136466">
        <w:t xml:space="preserve">simulations conditions, </w:t>
      </w:r>
      <w:r w:rsidR="001178CC">
        <w:t>advantages</w:t>
      </w:r>
      <w:r w:rsidR="00C73DAB">
        <w:t xml:space="preserve"> of the </w:t>
      </w:r>
      <w:proofErr w:type="spellStart"/>
      <w:r w:rsidR="00C73DAB">
        <w:t>gsynth</w:t>
      </w:r>
      <w:proofErr w:type="spellEnd"/>
      <w:r w:rsidR="00C73DAB">
        <w:t xml:space="preserve"> method include its ability to generate counterfactuals for multiple treated units simultaneously, and its robustness to missing data. </w:t>
      </w:r>
      <w:r w:rsidR="00136466">
        <w:t xml:space="preserve">One consideration for both methods is selecting the degree of flexibility used in model fitting, which includes the number of potential latent variables (r) for </w:t>
      </w:r>
      <w:proofErr w:type="spellStart"/>
      <w:r w:rsidR="00136466">
        <w:t>gsynth</w:t>
      </w:r>
      <w:proofErr w:type="spellEnd"/>
      <w:r w:rsidR="00136466">
        <w:t xml:space="preserve"> and the inclusion of time-</w:t>
      </w:r>
      <w:r w:rsidR="00136466">
        <w:lastRenderedPageBreak/>
        <w:t xml:space="preserve">varying regression coefficients for </w:t>
      </w:r>
      <w:proofErr w:type="spellStart"/>
      <w:r w:rsidR="00136466">
        <w:t>CausalImpact</w:t>
      </w:r>
      <w:proofErr w:type="spellEnd"/>
      <w:r w:rsidR="00136466">
        <w:t xml:space="preserve">. </w:t>
      </w:r>
      <w:r w:rsidR="00BD354C">
        <w:t xml:space="preserve">In both cases high flexibility may lead to overfitting and biased predictions for counterfactuals </w:t>
      </w:r>
      <w:proofErr w:type="gramStart"/>
      <w:r w:rsidR="00BD354C">
        <w:t xml:space="preserve">( </w:t>
      </w:r>
      <w:r w:rsidR="00BD354C" w:rsidRPr="00A260ED">
        <w:rPr>
          <w:highlight w:val="yellow"/>
        </w:rPr>
        <w:t>CITES</w:t>
      </w:r>
      <w:proofErr w:type="gramEnd"/>
      <w:r w:rsidR="00BD354C">
        <w:t xml:space="preserve">). </w:t>
      </w:r>
      <w:r w:rsidR="00136466">
        <w:t xml:space="preserve">Confidence intervals may also be important to consider if relevant, with </w:t>
      </w:r>
      <w:proofErr w:type="spellStart"/>
      <w:r w:rsidR="00136466">
        <w:t>CausalImpact</w:t>
      </w:r>
      <w:proofErr w:type="spellEnd"/>
      <w:r w:rsidR="00136466">
        <w:t xml:space="preserve"> generally having conservative estimates and </w:t>
      </w:r>
      <w:proofErr w:type="spellStart"/>
      <w:r w:rsidR="00136466">
        <w:t>gsynth</w:t>
      </w:r>
      <w:proofErr w:type="spellEnd"/>
      <w:r w:rsidR="00136466">
        <w:t xml:space="preserve"> typically having higher levels of sensitivity, possibly as an artifact of violated assumptions of the parametric standard error estimates (Xu 2017). </w:t>
      </w:r>
    </w:p>
    <w:p w14:paraId="52E594AA" w14:textId="77ADF048" w:rsidR="00DA0BD9" w:rsidRDefault="00BD7AC6" w:rsidP="002E633A">
      <w:pPr>
        <w:pStyle w:val="Heading3"/>
      </w:pPr>
      <w:r>
        <w:t>Notes for Application</w:t>
      </w:r>
    </w:p>
    <w:p w14:paraId="667C90CD" w14:textId="20C81CC8" w:rsidR="002E633A" w:rsidRDefault="002431F9" w:rsidP="005D675A">
      <w:pPr>
        <w:spacing w:line="480" w:lineRule="auto"/>
      </w:pPr>
      <w:r>
        <w:t xml:space="preserve">In the case study, </w:t>
      </w:r>
      <w:r w:rsidR="00BD7AC6">
        <w:t xml:space="preserve">we observed significant amounts of heterogeneity in estimated treatment effects, both within treated areas and through time (Fig. Map). </w:t>
      </w:r>
      <w:r w:rsidR="009F5D46">
        <w:t>Without a</w:t>
      </w:r>
      <w:r w:rsidR="00BD7AC6">
        <w:t xml:space="preserve">ccounting for </w:t>
      </w:r>
      <w:r w:rsidR="009F5D46">
        <w:t xml:space="preserve">such </w:t>
      </w:r>
      <w:r w:rsidR="00BD7AC6">
        <w:t>within-treatment heterogeneity</w:t>
      </w:r>
      <w:r w:rsidR="009F5D46">
        <w:t xml:space="preserve">, aggregations across space to </w:t>
      </w:r>
      <w:r w:rsidR="00BD7AC6">
        <w:t>estimat</w:t>
      </w:r>
      <w:r w:rsidR="009F5D46">
        <w:t>e</w:t>
      </w:r>
      <w:r w:rsidR="00BD7AC6">
        <w:t xml:space="preserve"> net effects</w:t>
      </w:r>
      <w:r w:rsidR="009F5D46">
        <w:t xml:space="preserve"> may discount important variation </w:t>
      </w:r>
      <w:r w:rsidR="001178CC">
        <w:t xml:space="preserve">in treatment response </w:t>
      </w:r>
      <w:r w:rsidR="009F5D46">
        <w:t xml:space="preserve">and </w:t>
      </w:r>
      <w:r w:rsidR="001178CC">
        <w:t xml:space="preserve">potentially </w:t>
      </w:r>
      <w:r w:rsidR="009F5D46">
        <w:t xml:space="preserve">bias conclusions. </w:t>
      </w:r>
      <w:r w:rsidR="00BD7AC6">
        <w:t xml:space="preserve"> </w:t>
      </w:r>
      <w:r w:rsidR="00A260ED">
        <w:t xml:space="preserve">Rather, this variation may be used to extend insight about fine-scale environmental controls on treatments or expected spatial variance in treatment efficiency. </w:t>
      </w:r>
      <w:r w:rsidR="009F5D46">
        <w:t xml:space="preserve">If possible, </w:t>
      </w:r>
      <w:r w:rsidR="00BD7AC6">
        <w:t>masking</w:t>
      </w:r>
      <w:r w:rsidR="009F5D46">
        <w:t xml:space="preserve"> out unresponsive areas (e.g. rocky areas unlikely to change)</w:t>
      </w:r>
      <w:r w:rsidR="00BD7AC6">
        <w:t xml:space="preserve"> or stratif</w:t>
      </w:r>
      <w:r w:rsidR="009F5D46">
        <w:t>ying</w:t>
      </w:r>
      <w:r w:rsidR="00BD7AC6">
        <w:t xml:space="preserve"> </w:t>
      </w:r>
      <w:r w:rsidR="009F5D46">
        <w:t>responses by environment may be necessary</w:t>
      </w:r>
      <w:r w:rsidR="00D16DF5">
        <w:t xml:space="preserve"> for broader analyses</w:t>
      </w:r>
      <w:r w:rsidR="00BD7AC6">
        <w:t>.</w:t>
      </w:r>
      <w:r w:rsidR="009F5D46">
        <w:t xml:space="preserve"> In this study </w:t>
      </w:r>
      <w:r>
        <w:t xml:space="preserve">we </w:t>
      </w:r>
      <w:r w:rsidR="009F5D46">
        <w:t xml:space="preserve">also </w:t>
      </w:r>
      <w:r>
        <w:t>used raw 16-day SATVI timeseries as our response variable of interest, without implementing any cloud masking. In aggregate, predicted effects</w:t>
      </w:r>
      <w:r w:rsidR="00BD7AC6">
        <w:t xml:space="preserve"> showed clear trends but point wise estimates remained noisy (Fig Map Panel F). In practice, an additional </w:t>
      </w:r>
      <w:r w:rsidR="009F5D46">
        <w:t>step of cloud masking</w:t>
      </w:r>
      <w:r w:rsidR="00527F12">
        <w:t xml:space="preserve">, </w:t>
      </w:r>
      <w:r w:rsidR="00783922">
        <w:t>aggregating to a broader temporal scale</w:t>
      </w:r>
      <w:r w:rsidR="009F5D46">
        <w:t xml:space="preserve"> or </w:t>
      </w:r>
      <w:r w:rsidR="00783922">
        <w:t xml:space="preserve">implementing </w:t>
      </w:r>
      <w:r w:rsidR="009F5D46">
        <w:t>low-pass filtering on the timeseries</w:t>
      </w:r>
      <w:r w:rsidR="00D16DF5">
        <w:t xml:space="preserve"> </w:t>
      </w:r>
      <w:r w:rsidR="009F5D46">
        <w:t xml:space="preserve">may help improve results. </w:t>
      </w:r>
    </w:p>
    <w:p w14:paraId="5195F323" w14:textId="1A98C7C8" w:rsidR="002E633A" w:rsidRPr="002E633A" w:rsidRDefault="002E633A" w:rsidP="002E633A">
      <w:pPr>
        <w:pStyle w:val="Heading3"/>
      </w:pPr>
      <w:r>
        <w:t>Broader Implications</w:t>
      </w:r>
    </w:p>
    <w:p w14:paraId="3DB34653" w14:textId="26679465" w:rsidR="00E852F9" w:rsidRDefault="009E555D" w:rsidP="005D675A">
      <w:pPr>
        <w:spacing w:line="480" w:lineRule="auto"/>
      </w:pPr>
      <w:r>
        <w:t xml:space="preserve">With the burgeoning availability of ecological data from remote sensing imagery, sensor and monitoring networks, and crowd-sourced data, there </w:t>
      </w:r>
      <w:r w:rsidR="001B704C">
        <w:t>is</w:t>
      </w:r>
      <w:r>
        <w:t xml:space="preserve"> new opportunit</w:t>
      </w:r>
      <w:r w:rsidR="001B704C">
        <w:t>y</w:t>
      </w:r>
      <w:r>
        <w:t xml:space="preserve"> for ecological insight but also a growing need for methods to make sense of large, noisy, observational datasets. The synthetic control </w:t>
      </w:r>
      <w:r w:rsidR="001B704C">
        <w:t>framework</w:t>
      </w:r>
      <w:r>
        <w:t xml:space="preserve"> is particularly </w:t>
      </w:r>
      <w:r w:rsidR="001B704C">
        <w:t>well-</w:t>
      </w:r>
      <w:r>
        <w:t>suited</w:t>
      </w:r>
      <w:r w:rsidR="001B704C">
        <w:t xml:space="preserve"> for this kind of data in that it generates intuitive interpretations of treatment effects without relying on many of the formal strictures of experimental design. </w:t>
      </w:r>
      <w:r w:rsidR="00D16DF5">
        <w:t xml:space="preserve">For instance, synthetic control can utilize available data to estimate the response to a ‘no action alternative’, </w:t>
      </w:r>
      <w:r w:rsidR="00D16DF5">
        <w:lastRenderedPageBreak/>
        <w:t xml:space="preserve">commonly included in environmental analysis (NEPA Citation). </w:t>
      </w:r>
      <w:r w:rsidR="001B704C">
        <w:t xml:space="preserve">Furthermore, sophisticated </w:t>
      </w:r>
      <w:r w:rsidR="00D16DF5">
        <w:t>versions</w:t>
      </w:r>
      <w:r w:rsidR="001B704C">
        <w:t xml:space="preserve"> of synthetic control can be easily implemented</w:t>
      </w:r>
      <w:r w:rsidR="00D16DF5">
        <w:t xml:space="preserve"> in open-source software environments</w:t>
      </w:r>
      <w:r w:rsidR="001B704C">
        <w:t xml:space="preserve">, flexibly learn from multiple types of data and provide robust estimates of uncertainty. In this study, we show how synthetic control can be used in the context of quantifying the </w:t>
      </w:r>
      <w:r w:rsidR="00DF6E65">
        <w:t>effects of landscape-scale ecological events using remote sensing data. However</w:t>
      </w:r>
      <w:r w:rsidR="00D16DF5">
        <w:t>,</w:t>
      </w:r>
      <w:r w:rsidR="00DF6E65">
        <w:t xml:space="preserve"> we believe that these techniques developed in the disciples of political science and econometrics can be helpful for a wide variety of questions and datasets in ecology.</w:t>
      </w:r>
      <w:r w:rsidR="005D5492">
        <w:t xml:space="preserve"> </w:t>
      </w:r>
    </w:p>
    <w:p w14:paraId="4A206932" w14:textId="58707DAD" w:rsidR="00BE276D" w:rsidRPr="003715AA" w:rsidRDefault="00DF6E65" w:rsidP="005D675A">
      <w:pPr>
        <w:spacing w:line="480" w:lineRule="auto"/>
      </w:pPr>
      <w:r>
        <w:br w:type="page"/>
      </w:r>
    </w:p>
    <w:p w14:paraId="0B6B892A" w14:textId="77777777" w:rsidR="003715AA" w:rsidRDefault="00421BB4" w:rsidP="00FC0F9D">
      <w:pPr>
        <w:pStyle w:val="Heading1"/>
      </w:pPr>
      <w:r>
        <w:lastRenderedPageBreak/>
        <w:t>Tables</w:t>
      </w:r>
    </w:p>
    <w:p w14:paraId="3779C588" w14:textId="77777777" w:rsidR="00FC0F9D" w:rsidRDefault="00FC0F9D" w:rsidP="0009252C">
      <w:pPr>
        <w:pStyle w:val="Heading4"/>
      </w:pPr>
      <w:r>
        <w:t>Table Methods</w:t>
      </w:r>
    </w:p>
    <w:tbl>
      <w:tblPr>
        <w:tblStyle w:val="TableGrid"/>
        <w:tblW w:w="8995" w:type="dxa"/>
        <w:tblLayout w:type="fixed"/>
        <w:tblLook w:val="04A0" w:firstRow="1" w:lastRow="0" w:firstColumn="1" w:lastColumn="0" w:noHBand="0" w:noVBand="1"/>
      </w:tblPr>
      <w:tblGrid>
        <w:gridCol w:w="1182"/>
        <w:gridCol w:w="3223"/>
        <w:gridCol w:w="2790"/>
        <w:gridCol w:w="1800"/>
      </w:tblGrid>
      <w:tr w:rsidR="00FC0F9D" w:rsidRPr="00675F61" w14:paraId="34327FE2" w14:textId="77777777" w:rsidTr="004A2ABA">
        <w:trPr>
          <w:trHeight w:val="286"/>
        </w:trPr>
        <w:tc>
          <w:tcPr>
            <w:tcW w:w="1182" w:type="dxa"/>
            <w:noWrap/>
            <w:hideMark/>
          </w:tcPr>
          <w:p w14:paraId="559BD1DD" w14:textId="77777777" w:rsidR="00FC0F9D" w:rsidRPr="00675F61" w:rsidRDefault="00FC0F9D" w:rsidP="005D675A">
            <w:pPr>
              <w:spacing w:line="480" w:lineRule="auto"/>
              <w:rPr>
                <w:sz w:val="18"/>
              </w:rPr>
            </w:pPr>
            <w:r w:rsidRPr="00675F61">
              <w:rPr>
                <w:sz w:val="18"/>
              </w:rPr>
              <w:t>Method</w:t>
            </w:r>
          </w:p>
        </w:tc>
        <w:tc>
          <w:tcPr>
            <w:tcW w:w="3223" w:type="dxa"/>
            <w:hideMark/>
          </w:tcPr>
          <w:p w14:paraId="55CEF4DC" w14:textId="77777777" w:rsidR="00FC0F9D" w:rsidRPr="00675F61" w:rsidRDefault="00FC0F9D" w:rsidP="005D675A">
            <w:pPr>
              <w:spacing w:line="480" w:lineRule="auto"/>
              <w:rPr>
                <w:sz w:val="18"/>
              </w:rPr>
            </w:pPr>
            <w:r>
              <w:rPr>
                <w:sz w:val="18"/>
              </w:rPr>
              <w:t>Approach</w:t>
            </w:r>
          </w:p>
        </w:tc>
        <w:tc>
          <w:tcPr>
            <w:tcW w:w="2790" w:type="dxa"/>
          </w:tcPr>
          <w:p w14:paraId="7F947323" w14:textId="77777777" w:rsidR="00FC0F9D" w:rsidRPr="00675F61" w:rsidRDefault="00FC0F9D" w:rsidP="005D675A">
            <w:pPr>
              <w:spacing w:line="480" w:lineRule="auto"/>
              <w:rPr>
                <w:sz w:val="18"/>
              </w:rPr>
            </w:pPr>
            <w:r>
              <w:rPr>
                <w:sz w:val="18"/>
              </w:rPr>
              <w:t>Method</w:t>
            </w:r>
          </w:p>
        </w:tc>
        <w:tc>
          <w:tcPr>
            <w:tcW w:w="1800" w:type="dxa"/>
            <w:noWrap/>
            <w:hideMark/>
          </w:tcPr>
          <w:p w14:paraId="7D11F009" w14:textId="77777777" w:rsidR="00FC0F9D" w:rsidRPr="00675F61" w:rsidRDefault="00FC0F9D" w:rsidP="005D675A">
            <w:pPr>
              <w:spacing w:line="480" w:lineRule="auto"/>
              <w:rPr>
                <w:sz w:val="18"/>
              </w:rPr>
            </w:pPr>
            <w:r w:rsidRPr="00675F61">
              <w:rPr>
                <w:sz w:val="18"/>
              </w:rPr>
              <w:t>Citation</w:t>
            </w:r>
          </w:p>
        </w:tc>
      </w:tr>
      <w:tr w:rsidR="00FC0F9D" w:rsidRPr="00675F61" w14:paraId="49DA593D" w14:textId="77777777" w:rsidTr="004A2ABA">
        <w:trPr>
          <w:trHeight w:val="593"/>
        </w:trPr>
        <w:tc>
          <w:tcPr>
            <w:tcW w:w="1182" w:type="dxa"/>
            <w:hideMark/>
          </w:tcPr>
          <w:p w14:paraId="1060C943" w14:textId="77777777" w:rsidR="00FC0F9D" w:rsidRPr="00675F61" w:rsidRDefault="00FC0F9D" w:rsidP="005D675A">
            <w:pPr>
              <w:spacing w:line="480" w:lineRule="auto"/>
              <w:rPr>
                <w:sz w:val="18"/>
              </w:rPr>
            </w:pPr>
            <w:r>
              <w:rPr>
                <w:sz w:val="18"/>
              </w:rPr>
              <w:t>Timeseries-only</w:t>
            </w:r>
          </w:p>
        </w:tc>
        <w:tc>
          <w:tcPr>
            <w:tcW w:w="3223" w:type="dxa"/>
            <w:hideMark/>
          </w:tcPr>
          <w:p w14:paraId="6C15BFBE" w14:textId="77777777" w:rsidR="00FC0F9D" w:rsidRPr="00675F61" w:rsidRDefault="00FC0F9D" w:rsidP="005D675A">
            <w:pPr>
              <w:spacing w:line="480" w:lineRule="auto"/>
              <w:rPr>
                <w:sz w:val="18"/>
              </w:rPr>
            </w:pPr>
            <w:r>
              <w:rPr>
                <w:sz w:val="18"/>
              </w:rPr>
              <w:t xml:space="preserve">Timeseries decomposed into seasonal, trend, and noise components. </w:t>
            </w:r>
          </w:p>
        </w:tc>
        <w:tc>
          <w:tcPr>
            <w:tcW w:w="2790" w:type="dxa"/>
          </w:tcPr>
          <w:p w14:paraId="1969C2E7" w14:textId="1F9FB113" w:rsidR="00FC0F9D" w:rsidRDefault="00FC0F9D" w:rsidP="005D675A">
            <w:pPr>
              <w:spacing w:line="480" w:lineRule="auto"/>
              <w:rPr>
                <w:sz w:val="18"/>
              </w:rPr>
            </w:pPr>
            <w:r>
              <w:rPr>
                <w:sz w:val="18"/>
              </w:rPr>
              <w:t xml:space="preserve">Trend component estimated with </w:t>
            </w:r>
            <w:r w:rsidR="00D663FF">
              <w:rPr>
                <w:sz w:val="18"/>
              </w:rPr>
              <w:t>iterative breakpoint detection and piecewise linear regression</w:t>
            </w:r>
            <w:r>
              <w:rPr>
                <w:sz w:val="18"/>
              </w:rPr>
              <w:t>.</w:t>
            </w:r>
          </w:p>
        </w:tc>
        <w:tc>
          <w:tcPr>
            <w:tcW w:w="1800" w:type="dxa"/>
            <w:hideMark/>
          </w:tcPr>
          <w:p w14:paraId="0966DA88" w14:textId="56C94CB4" w:rsidR="00FC0F9D" w:rsidRPr="00675F61" w:rsidRDefault="00FC0F9D" w:rsidP="005D675A">
            <w:pPr>
              <w:spacing w:line="480" w:lineRule="auto"/>
              <w:rPr>
                <w:sz w:val="18"/>
              </w:rPr>
            </w:pPr>
            <w:proofErr w:type="spellStart"/>
            <w:r>
              <w:rPr>
                <w:sz w:val="18"/>
              </w:rPr>
              <w:t>Verbesselt</w:t>
            </w:r>
            <w:proofErr w:type="spellEnd"/>
            <w:r>
              <w:rPr>
                <w:sz w:val="18"/>
              </w:rPr>
              <w:t xml:space="preserve"> </w:t>
            </w:r>
            <w:r w:rsidR="00C21FD1">
              <w:rPr>
                <w:sz w:val="18"/>
              </w:rPr>
              <w:t xml:space="preserve">et al. </w:t>
            </w:r>
            <w:r>
              <w:rPr>
                <w:sz w:val="18"/>
              </w:rPr>
              <w:t>2010</w:t>
            </w:r>
          </w:p>
        </w:tc>
      </w:tr>
      <w:tr w:rsidR="00FC0F9D" w:rsidRPr="00675F61" w14:paraId="3DB83A1B" w14:textId="77777777" w:rsidTr="004A2ABA">
        <w:trPr>
          <w:trHeight w:val="890"/>
        </w:trPr>
        <w:tc>
          <w:tcPr>
            <w:tcW w:w="1182" w:type="dxa"/>
            <w:hideMark/>
          </w:tcPr>
          <w:p w14:paraId="589E5E16" w14:textId="77777777" w:rsidR="00FC0F9D" w:rsidRPr="00675F61" w:rsidRDefault="00FC0F9D" w:rsidP="005D675A">
            <w:pPr>
              <w:spacing w:line="480" w:lineRule="auto"/>
              <w:rPr>
                <w:sz w:val="18"/>
              </w:rPr>
            </w:pPr>
            <w:r w:rsidRPr="00675F61">
              <w:rPr>
                <w:sz w:val="18"/>
              </w:rPr>
              <w:t>Difference in Difference</w:t>
            </w:r>
          </w:p>
        </w:tc>
        <w:tc>
          <w:tcPr>
            <w:tcW w:w="3223" w:type="dxa"/>
            <w:hideMark/>
          </w:tcPr>
          <w:p w14:paraId="4E8C6588" w14:textId="77777777" w:rsidR="00FC0F9D" w:rsidRPr="00675F61" w:rsidRDefault="00FC0F9D" w:rsidP="005D675A">
            <w:pPr>
              <w:spacing w:line="480" w:lineRule="auto"/>
              <w:rPr>
                <w:sz w:val="18"/>
              </w:rPr>
            </w:pPr>
            <w:r>
              <w:rPr>
                <w:sz w:val="18"/>
              </w:rPr>
              <w:t xml:space="preserve">Pre-treatment differences between control and treated compared to post-treatment differences. </w:t>
            </w:r>
          </w:p>
          <w:p w14:paraId="7B1FEFB0" w14:textId="77777777" w:rsidR="00FC0F9D" w:rsidRPr="00675F61" w:rsidRDefault="00FC0F9D" w:rsidP="004A2ABA">
            <w:pPr>
              <w:rPr>
                <w:sz w:val="18"/>
              </w:rPr>
            </w:pPr>
          </w:p>
        </w:tc>
        <w:tc>
          <w:tcPr>
            <w:tcW w:w="2790" w:type="dxa"/>
          </w:tcPr>
          <w:p w14:paraId="133B389D" w14:textId="77777777" w:rsidR="00FC0F9D" w:rsidRDefault="00FC0F9D" w:rsidP="005D675A">
            <w:pPr>
              <w:spacing w:line="480" w:lineRule="auto"/>
              <w:rPr>
                <w:sz w:val="18"/>
              </w:rPr>
            </w:pPr>
            <w:r>
              <w:rPr>
                <w:sz w:val="18"/>
              </w:rPr>
              <w:t xml:space="preserve">Applied treatment effect estimated by subtracting individual and time-period effects from a linear model: </w:t>
            </w:r>
          </w:p>
          <w:p w14:paraId="61F7944F" w14:textId="77777777" w:rsidR="00FC0F9D" w:rsidRPr="00675F61" w:rsidRDefault="00FC0F9D" w:rsidP="005D675A">
            <w:pPr>
              <w:spacing w:line="480" w:lineRule="auto"/>
              <w:rPr>
                <w:sz w:val="18"/>
              </w:rPr>
            </w:pPr>
            <w:proofErr w:type="spellStart"/>
            <w:r>
              <w:rPr>
                <w:sz w:val="18"/>
              </w:rPr>
              <w:t>Yit</w:t>
            </w:r>
            <w:proofErr w:type="spellEnd"/>
            <w:r>
              <w:rPr>
                <w:sz w:val="18"/>
              </w:rPr>
              <w:t xml:space="preserve"> = </w:t>
            </w:r>
            <w:proofErr w:type="spellStart"/>
            <w:r>
              <w:rPr>
                <w:sz w:val="18"/>
              </w:rPr>
              <w:t>Xit</w:t>
            </w:r>
            <w:proofErr w:type="spellEnd"/>
            <w:r>
              <w:rPr>
                <w:sz w:val="18"/>
              </w:rPr>
              <w:t xml:space="preserve"> + Ci + Lt + </w:t>
            </w:r>
            <w:proofErr w:type="spellStart"/>
            <w:r>
              <w:rPr>
                <w:sz w:val="18"/>
              </w:rPr>
              <w:t>Eit</w:t>
            </w:r>
            <w:proofErr w:type="spellEnd"/>
          </w:p>
        </w:tc>
        <w:tc>
          <w:tcPr>
            <w:tcW w:w="1800" w:type="dxa"/>
          </w:tcPr>
          <w:p w14:paraId="72017A28" w14:textId="23431137" w:rsidR="00FC0F9D" w:rsidRPr="00675F61" w:rsidRDefault="00267FE9" w:rsidP="004A2ABA">
            <w:pPr>
              <w:rPr>
                <w:sz w:val="18"/>
              </w:rPr>
            </w:pPr>
            <w:r w:rsidRPr="00D16DF5">
              <w:rPr>
                <w:sz w:val="18"/>
                <w:highlight w:val="yellow"/>
              </w:rPr>
              <w:t>XXXX</w:t>
            </w:r>
          </w:p>
        </w:tc>
      </w:tr>
      <w:tr w:rsidR="00FC0F9D" w:rsidRPr="00675F61" w14:paraId="160EACD4" w14:textId="77777777" w:rsidTr="004A2ABA">
        <w:trPr>
          <w:trHeight w:val="890"/>
        </w:trPr>
        <w:tc>
          <w:tcPr>
            <w:tcW w:w="1182" w:type="dxa"/>
            <w:vMerge w:val="restart"/>
            <w:hideMark/>
          </w:tcPr>
          <w:p w14:paraId="5F99F519" w14:textId="77777777" w:rsidR="00FC0F9D" w:rsidRPr="00BF276D" w:rsidRDefault="00FC0F9D" w:rsidP="005D675A">
            <w:pPr>
              <w:spacing w:line="480" w:lineRule="auto"/>
              <w:rPr>
                <w:sz w:val="18"/>
                <w:szCs w:val="18"/>
              </w:rPr>
            </w:pPr>
            <w:r w:rsidRPr="00BF276D">
              <w:rPr>
                <w:sz w:val="18"/>
                <w:szCs w:val="18"/>
              </w:rPr>
              <w:t xml:space="preserve">Synthetic Control </w:t>
            </w:r>
          </w:p>
        </w:tc>
        <w:tc>
          <w:tcPr>
            <w:tcW w:w="3223" w:type="dxa"/>
            <w:vMerge w:val="restart"/>
            <w:hideMark/>
          </w:tcPr>
          <w:p w14:paraId="305CB160" w14:textId="77777777" w:rsidR="00FC0F9D" w:rsidRPr="00BF276D" w:rsidRDefault="00FC0F9D" w:rsidP="005D675A">
            <w:pPr>
              <w:spacing w:line="480" w:lineRule="auto"/>
              <w:rPr>
                <w:sz w:val="18"/>
                <w:szCs w:val="18"/>
              </w:rPr>
            </w:pPr>
            <w:r w:rsidRPr="00BF276D">
              <w:rPr>
                <w:sz w:val="18"/>
                <w:szCs w:val="18"/>
              </w:rPr>
              <w:t>Treatment values compared to prediction from functional relation between control and treatment, before exposure.</w:t>
            </w:r>
          </w:p>
        </w:tc>
        <w:tc>
          <w:tcPr>
            <w:tcW w:w="2790" w:type="dxa"/>
          </w:tcPr>
          <w:p w14:paraId="6F0D7BED" w14:textId="77777777" w:rsidR="00FC0F9D" w:rsidRPr="00BF276D" w:rsidRDefault="00FC0F9D" w:rsidP="005D675A">
            <w:pPr>
              <w:spacing w:line="480" w:lineRule="auto"/>
              <w:rPr>
                <w:sz w:val="18"/>
              </w:rPr>
            </w:pPr>
            <w:r>
              <w:rPr>
                <w:sz w:val="18"/>
              </w:rPr>
              <w:t>Interactive</w:t>
            </w:r>
            <w:r w:rsidRPr="00BF276D">
              <w:rPr>
                <w:sz w:val="18"/>
              </w:rPr>
              <w:t xml:space="preserve"> factor</w:t>
            </w:r>
            <w:r>
              <w:rPr>
                <w:sz w:val="18"/>
              </w:rPr>
              <w:t xml:space="preserve"> model with latent variables selected by cross validation.</w:t>
            </w:r>
          </w:p>
        </w:tc>
        <w:tc>
          <w:tcPr>
            <w:tcW w:w="1800" w:type="dxa"/>
            <w:hideMark/>
          </w:tcPr>
          <w:p w14:paraId="73581AF2" w14:textId="77777777" w:rsidR="00FC0F9D" w:rsidRPr="00BF276D" w:rsidRDefault="00FC0F9D" w:rsidP="005D675A">
            <w:pPr>
              <w:spacing w:line="480" w:lineRule="auto"/>
              <w:rPr>
                <w:sz w:val="18"/>
              </w:rPr>
            </w:pPr>
            <w:r w:rsidRPr="00BF276D">
              <w:rPr>
                <w:sz w:val="18"/>
              </w:rPr>
              <w:t>Xu 2017</w:t>
            </w:r>
          </w:p>
        </w:tc>
      </w:tr>
      <w:tr w:rsidR="00FC0F9D" w:rsidRPr="00675F61" w14:paraId="723505BF" w14:textId="77777777" w:rsidTr="004A2ABA">
        <w:trPr>
          <w:trHeight w:val="890"/>
        </w:trPr>
        <w:tc>
          <w:tcPr>
            <w:tcW w:w="1182" w:type="dxa"/>
            <w:vMerge/>
          </w:tcPr>
          <w:p w14:paraId="4C08FEAE" w14:textId="77777777" w:rsidR="00FC0F9D" w:rsidRPr="00675F61" w:rsidRDefault="00FC0F9D" w:rsidP="004A2ABA"/>
        </w:tc>
        <w:tc>
          <w:tcPr>
            <w:tcW w:w="3223" w:type="dxa"/>
            <w:vMerge/>
          </w:tcPr>
          <w:p w14:paraId="101F45DC" w14:textId="77777777" w:rsidR="00FC0F9D" w:rsidRPr="00675F61" w:rsidRDefault="00FC0F9D" w:rsidP="004A2ABA"/>
        </w:tc>
        <w:tc>
          <w:tcPr>
            <w:tcW w:w="2790" w:type="dxa"/>
          </w:tcPr>
          <w:p w14:paraId="1AC7CAF0" w14:textId="77777777" w:rsidR="00FC0F9D" w:rsidRPr="00BF276D" w:rsidRDefault="00FC0F9D" w:rsidP="005D675A">
            <w:pPr>
              <w:spacing w:line="480" w:lineRule="auto"/>
              <w:rPr>
                <w:sz w:val="18"/>
              </w:rPr>
            </w:pPr>
            <w:r w:rsidRPr="00BF276D">
              <w:rPr>
                <w:sz w:val="18"/>
              </w:rPr>
              <w:t>Bayesian structural timeseries model</w:t>
            </w:r>
          </w:p>
        </w:tc>
        <w:tc>
          <w:tcPr>
            <w:tcW w:w="1800" w:type="dxa"/>
          </w:tcPr>
          <w:p w14:paraId="7DC10DA2" w14:textId="77777777" w:rsidR="00FC0F9D" w:rsidRPr="00BF276D" w:rsidRDefault="00FC0F9D" w:rsidP="005D675A">
            <w:pPr>
              <w:spacing w:line="480" w:lineRule="auto"/>
              <w:rPr>
                <w:sz w:val="18"/>
              </w:rPr>
            </w:pPr>
            <w:proofErr w:type="spellStart"/>
            <w:r w:rsidRPr="00BF276D">
              <w:rPr>
                <w:sz w:val="18"/>
              </w:rPr>
              <w:t>Broderson</w:t>
            </w:r>
            <w:proofErr w:type="spellEnd"/>
            <w:r w:rsidRPr="00BF276D">
              <w:rPr>
                <w:sz w:val="18"/>
              </w:rPr>
              <w:t xml:space="preserve"> et al. 2018</w:t>
            </w:r>
          </w:p>
        </w:tc>
      </w:tr>
    </w:tbl>
    <w:p w14:paraId="772A6100" w14:textId="77777777" w:rsidR="0009252C" w:rsidRDefault="0009252C" w:rsidP="005D675A">
      <w:pPr>
        <w:spacing w:line="480" w:lineRule="auto"/>
      </w:pPr>
    </w:p>
    <w:p w14:paraId="2FD83D81" w14:textId="77777777" w:rsidR="00FC0F9D" w:rsidRDefault="0009252C" w:rsidP="005D675A">
      <w:pPr>
        <w:spacing w:line="480" w:lineRule="auto"/>
      </w:pPr>
      <w:r>
        <w:br w:type="page"/>
      </w:r>
    </w:p>
    <w:p w14:paraId="15BC451F" w14:textId="77777777" w:rsidR="00FC0F9D" w:rsidRDefault="00FC0F9D" w:rsidP="00FC0F9D">
      <w:pPr>
        <w:pStyle w:val="Heading1"/>
      </w:pPr>
      <w:r>
        <w:lastRenderedPageBreak/>
        <w:t>Figures</w:t>
      </w:r>
    </w:p>
    <w:p w14:paraId="72B48622" w14:textId="77777777" w:rsidR="0009252C" w:rsidRDefault="0009252C" w:rsidP="0009252C">
      <w:pPr>
        <w:pStyle w:val="Heading3"/>
      </w:pPr>
      <w:r>
        <w:t xml:space="preserve">Figure </w:t>
      </w:r>
      <w:proofErr w:type="spellStart"/>
      <w:r>
        <w:t>SimulationExample</w:t>
      </w:r>
      <w:proofErr w:type="spellEnd"/>
    </w:p>
    <w:p w14:paraId="128AB852" w14:textId="77777777" w:rsidR="003715AA" w:rsidRDefault="0009252C" w:rsidP="005D675A">
      <w:pPr>
        <w:spacing w:line="480" w:lineRule="auto"/>
        <w:rPr>
          <w:rFonts w:cs="Times New Roman"/>
        </w:rPr>
      </w:pPr>
      <w:r>
        <w:rPr>
          <w:rFonts w:cs="Times New Roman"/>
        </w:rPr>
        <w:t>Example of a simulated NDVI timeseries for a forest (Y) composed by adding various trends and sources of random noise.</w:t>
      </w:r>
      <w:r w:rsidR="00FC0F9D">
        <w:rPr>
          <w:noProof/>
        </w:rPr>
        <w:drawing>
          <wp:inline distT="0" distB="0" distL="0" distR="0" wp14:anchorId="2DEE87CD" wp14:editId="32DC7D2B">
            <wp:extent cx="5076429" cy="5092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82311" cy="5098601"/>
                    </a:xfrm>
                    <a:prstGeom prst="rect">
                      <a:avLst/>
                    </a:prstGeom>
                  </pic:spPr>
                </pic:pic>
              </a:graphicData>
            </a:graphic>
          </wp:inline>
        </w:drawing>
      </w:r>
    </w:p>
    <w:p w14:paraId="6ECDDFE7" w14:textId="77777777" w:rsidR="00986670" w:rsidRDefault="00986670" w:rsidP="005D675A">
      <w:pPr>
        <w:spacing w:line="480" w:lineRule="auto"/>
        <w:rPr>
          <w:rFonts w:cs="Times New Roman"/>
        </w:rPr>
      </w:pPr>
      <w:r>
        <w:rPr>
          <w:rFonts w:cs="Times New Roman"/>
        </w:rPr>
        <w:br w:type="page"/>
      </w:r>
    </w:p>
    <w:p w14:paraId="6B139102" w14:textId="77777777" w:rsidR="003715AA" w:rsidRDefault="003715AA" w:rsidP="005D675A">
      <w:pPr>
        <w:spacing w:line="480" w:lineRule="auto"/>
        <w:rPr>
          <w:rFonts w:cs="Times New Roman"/>
        </w:rPr>
      </w:pPr>
    </w:p>
    <w:p w14:paraId="68AEEFBD" w14:textId="77777777" w:rsidR="00986670" w:rsidRDefault="00986670" w:rsidP="0009252C">
      <w:pPr>
        <w:pStyle w:val="Heading3"/>
      </w:pPr>
      <w:r>
        <w:t xml:space="preserve">Figure </w:t>
      </w:r>
      <w:proofErr w:type="spellStart"/>
      <w:r w:rsidR="0009252C">
        <w:t>EvaluationExample</w:t>
      </w:r>
      <w:proofErr w:type="spellEnd"/>
    </w:p>
    <w:p w14:paraId="1A3002CC" w14:textId="566C62F5" w:rsidR="00986670" w:rsidRDefault="00986670" w:rsidP="005D675A">
      <w:pPr>
        <w:spacing w:line="480" w:lineRule="auto"/>
        <w:rPr>
          <w:noProof/>
        </w:rPr>
      </w:pPr>
      <w:r>
        <w:rPr>
          <w:rFonts w:cs="Times New Roman"/>
        </w:rPr>
        <w:t>Example treatment effect estimates</w:t>
      </w:r>
      <w:r w:rsidR="0009252C">
        <w:rPr>
          <w:rFonts w:cs="Times New Roman"/>
        </w:rPr>
        <w:t xml:space="preserve"> for different methods when controls are well matched (left</w:t>
      </w:r>
      <w:r w:rsidR="00DF3CAB">
        <w:rPr>
          <w:rFonts w:cs="Times New Roman"/>
        </w:rPr>
        <w:t xml:space="preserve"> column</w:t>
      </w:r>
      <w:r w:rsidR="0009252C">
        <w:rPr>
          <w:rFonts w:cs="Times New Roman"/>
        </w:rPr>
        <w:t>, mismatch = 0)</w:t>
      </w:r>
      <w:r w:rsidR="00DF3CAB">
        <w:rPr>
          <w:rFonts w:cs="Times New Roman"/>
        </w:rPr>
        <w:t>,</w:t>
      </w:r>
      <w:r w:rsidR="0009252C">
        <w:rPr>
          <w:rFonts w:cs="Times New Roman"/>
        </w:rPr>
        <w:t xml:space="preserve"> </w:t>
      </w:r>
      <w:r w:rsidR="001822A2">
        <w:rPr>
          <w:rFonts w:cs="Times New Roman"/>
        </w:rPr>
        <w:t>both well and poorly matched</w:t>
      </w:r>
      <w:r w:rsidR="0009252C">
        <w:rPr>
          <w:rFonts w:cs="Times New Roman"/>
        </w:rPr>
        <w:t xml:space="preserve"> (</w:t>
      </w:r>
      <w:r w:rsidR="00DF3CAB">
        <w:rPr>
          <w:rFonts w:cs="Times New Roman"/>
        </w:rPr>
        <w:t>center column</w:t>
      </w:r>
      <w:r w:rsidR="0009252C">
        <w:rPr>
          <w:rFonts w:cs="Times New Roman"/>
        </w:rPr>
        <w:t>, mismatch = 0.5)</w:t>
      </w:r>
      <w:r w:rsidR="00DF3CAB">
        <w:rPr>
          <w:rFonts w:cs="Times New Roman"/>
        </w:rPr>
        <w:t>, or poorly matched (right column, mismatch = 1)</w:t>
      </w:r>
      <w:r w:rsidR="0009252C">
        <w:rPr>
          <w:rFonts w:cs="Times New Roman"/>
        </w:rPr>
        <w:t xml:space="preserve">. Top row: </w:t>
      </w:r>
      <w:r w:rsidR="00834C8A">
        <w:rPr>
          <w:rFonts w:cs="Times New Roman"/>
        </w:rPr>
        <w:t>The same s</w:t>
      </w:r>
      <w:r w:rsidR="0009252C">
        <w:rPr>
          <w:rFonts w:cs="Times New Roman"/>
        </w:rPr>
        <w:t xml:space="preserve">imulated NDVI signal (red) </w:t>
      </w:r>
      <w:r w:rsidR="00834C8A">
        <w:rPr>
          <w:rFonts w:cs="Times New Roman"/>
        </w:rPr>
        <w:t>with differing</w:t>
      </w:r>
      <w:r w:rsidR="0009252C">
        <w:rPr>
          <w:rFonts w:cs="Times New Roman"/>
        </w:rPr>
        <w:t xml:space="preserve"> control pixels (grey). Bottom rows: Estimated treatment effect (solid line), actual treatment effect (dashed line), and confidence intervals (shading) for different methods. The treatment occurs in February 2006 and is indicated by a vertical dotted line. </w:t>
      </w:r>
    </w:p>
    <w:p w14:paraId="3EE81D7B" w14:textId="77777777" w:rsidR="00DF3CAB" w:rsidRDefault="00DF3CAB" w:rsidP="005D675A">
      <w:pPr>
        <w:spacing w:line="480" w:lineRule="auto"/>
        <w:rPr>
          <w:rFonts w:cs="Times New Roman"/>
        </w:rPr>
      </w:pPr>
      <w:r>
        <w:rPr>
          <w:noProof/>
        </w:rPr>
        <w:drawing>
          <wp:inline distT="0" distB="0" distL="0" distR="0" wp14:anchorId="4FBAAF37" wp14:editId="47E0AD97">
            <wp:extent cx="5943600" cy="41903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90365"/>
                    </a:xfrm>
                    <a:prstGeom prst="rect">
                      <a:avLst/>
                    </a:prstGeom>
                  </pic:spPr>
                </pic:pic>
              </a:graphicData>
            </a:graphic>
          </wp:inline>
        </w:drawing>
      </w:r>
    </w:p>
    <w:p w14:paraId="69BFDB90" w14:textId="77777777" w:rsidR="0009252C" w:rsidRDefault="0009252C" w:rsidP="005D675A">
      <w:pPr>
        <w:spacing w:line="480" w:lineRule="auto"/>
        <w:rPr>
          <w:rFonts w:cs="Times New Roman"/>
        </w:rPr>
      </w:pPr>
      <w:r>
        <w:rPr>
          <w:rFonts w:cs="Times New Roman"/>
        </w:rPr>
        <w:br w:type="page"/>
      </w:r>
    </w:p>
    <w:p w14:paraId="00570207" w14:textId="7FD76161" w:rsidR="0009252C" w:rsidRDefault="0009252C" w:rsidP="0009252C">
      <w:pPr>
        <w:pStyle w:val="Heading3"/>
      </w:pPr>
      <w:r>
        <w:lastRenderedPageBreak/>
        <w:t xml:space="preserve">Figure </w:t>
      </w:r>
      <w:proofErr w:type="spellStart"/>
      <w:r>
        <w:t>ResultPanelError</w:t>
      </w:r>
      <w:proofErr w:type="spellEnd"/>
    </w:p>
    <w:p w14:paraId="24F56A70" w14:textId="0C6C1987" w:rsidR="0009252C" w:rsidRDefault="00356490" w:rsidP="005D675A">
      <w:pPr>
        <w:spacing w:line="480" w:lineRule="auto"/>
      </w:pPr>
      <w:r>
        <w:t xml:space="preserve">Simulation results for absolute error in estimated treatment effect as a function of signal-to-noise ratio (treatment effect magnitude / </w:t>
      </w:r>
      <w:r w:rsidR="00D16DF5">
        <w:t>std. deviation</w:t>
      </w:r>
      <w:r>
        <w:t xml:space="preserve"> random noise). Results broken down by number of controls available (columns) and degree of mismatch between the landscape type of controls and treated pixels (</w:t>
      </w:r>
      <w:r w:rsidR="00D16DF5">
        <w:t xml:space="preserve">rows; </w:t>
      </w:r>
      <w:r>
        <w:t xml:space="preserve">0 = no mismatch, 1 = total mismatch). </w:t>
      </w:r>
    </w:p>
    <w:p w14:paraId="7600FE63" w14:textId="5F717260" w:rsidR="006D131F" w:rsidRDefault="00591E79" w:rsidP="005D675A">
      <w:pPr>
        <w:spacing w:line="480" w:lineRule="auto"/>
      </w:pPr>
      <w:r>
        <w:rPr>
          <w:noProof/>
        </w:rPr>
        <w:drawing>
          <wp:inline distT="0" distB="0" distL="0" distR="0" wp14:anchorId="1E3DB39B" wp14:editId="6D2DBE91">
            <wp:extent cx="5943600" cy="5910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10580"/>
                    </a:xfrm>
                    <a:prstGeom prst="rect">
                      <a:avLst/>
                    </a:prstGeom>
                  </pic:spPr>
                </pic:pic>
              </a:graphicData>
            </a:graphic>
          </wp:inline>
        </w:drawing>
      </w:r>
    </w:p>
    <w:p w14:paraId="1F2C10EE" w14:textId="77777777" w:rsidR="00356490" w:rsidRDefault="00356490" w:rsidP="005D675A">
      <w:pPr>
        <w:spacing w:line="480" w:lineRule="auto"/>
      </w:pPr>
    </w:p>
    <w:p w14:paraId="789242C3" w14:textId="7B348048" w:rsidR="00A5406C" w:rsidRDefault="00A5406C" w:rsidP="005D675A">
      <w:pPr>
        <w:spacing w:line="480" w:lineRule="auto"/>
      </w:pPr>
      <w:r>
        <w:lastRenderedPageBreak/>
        <w:br w:type="page"/>
      </w:r>
    </w:p>
    <w:p w14:paraId="76E9D921" w14:textId="46EB22C1" w:rsidR="00A5406C" w:rsidRDefault="00A5406C" w:rsidP="004060BB">
      <w:pPr>
        <w:pStyle w:val="Heading3"/>
      </w:pPr>
      <w:bookmarkStart w:id="18" w:name="_Hlk27234157"/>
      <w:r>
        <w:lastRenderedPageBreak/>
        <w:t xml:space="preserve">Figure </w:t>
      </w:r>
      <w:proofErr w:type="spellStart"/>
      <w:r>
        <w:t>PanelCI</w:t>
      </w:r>
      <w:proofErr w:type="spellEnd"/>
    </w:p>
    <w:p w14:paraId="53D0541A" w14:textId="47037686" w:rsidR="00A5406C" w:rsidRDefault="00A5406C" w:rsidP="005D675A">
      <w:pPr>
        <w:spacing w:line="480" w:lineRule="auto"/>
      </w:pPr>
      <w:r>
        <w:t xml:space="preserve">Power curves showing empirical frequency of concluding that an effect is different from zero, by method, level of mismatch between treated and reference pixels (rows), pointwise absolute magnitude of </w:t>
      </w:r>
      <w:r w:rsidR="00935995">
        <w:t xml:space="preserve">net </w:t>
      </w:r>
      <w:r>
        <w:t>confound</w:t>
      </w:r>
      <w:r w:rsidR="00D66198">
        <w:t>er</w:t>
      </w:r>
      <w:r>
        <w:t xml:space="preserve"> (columns</w:t>
      </w:r>
      <w:r w:rsidR="00935995">
        <w:t>; season + climate + drift + satellite</w:t>
      </w:r>
      <w:r>
        <w:t xml:space="preserve">) and signal-to-noise ratio (x-axis). Showing data from simulations with greater than five controls. </w:t>
      </w:r>
    </w:p>
    <w:p w14:paraId="0363FF6A" w14:textId="706013DC" w:rsidR="00A5406C" w:rsidRDefault="00A5406C" w:rsidP="005D675A">
      <w:pPr>
        <w:spacing w:line="48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30E6E0EC" wp14:editId="06F6D8E3">
            <wp:extent cx="5943600" cy="5924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24550"/>
                    </a:xfrm>
                    <a:prstGeom prst="rect">
                      <a:avLst/>
                    </a:prstGeom>
                  </pic:spPr>
                </pic:pic>
              </a:graphicData>
            </a:graphic>
          </wp:inline>
        </w:drawing>
      </w:r>
      <w:r>
        <w:br w:type="page"/>
      </w:r>
    </w:p>
    <w:p w14:paraId="352E13A9" w14:textId="77777777" w:rsidR="00940A18" w:rsidRDefault="00940A18" w:rsidP="00940A18">
      <w:pPr>
        <w:pStyle w:val="Heading3"/>
      </w:pPr>
      <w:r>
        <w:lastRenderedPageBreak/>
        <w:t>Figure Map</w:t>
      </w:r>
    </w:p>
    <w:p w14:paraId="43B51668" w14:textId="77777777" w:rsidR="00940A18" w:rsidRDefault="00940A18" w:rsidP="005D675A">
      <w:pPr>
        <w:spacing w:line="480" w:lineRule="auto"/>
      </w:pPr>
      <w:r>
        <w:t>Shay Mesa pinion-juniper clearing case study. A and B: Treated Site before and after brush treatments. Treatments include (M) mastication, (P) pile burning, (B) broadcast burning and (C) control. Panel C: demonstration of pixel-matching algorithm following Nauman et al. (20</w:t>
      </w:r>
      <w:r w:rsidRPr="00D66198">
        <w:rPr>
          <w:highlight w:val="yellow"/>
        </w:rPr>
        <w:t>XX</w:t>
      </w:r>
      <w:r>
        <w:t xml:space="preserve">). One hundred control pixels were selected for each treated pixel from a narrowed pool of candidates with similar topographic and edaphic properties. Panel D: estimated median per-pixel treatment effect for the 2010 growing season (Mar – Nov) in units of SATVI * 1000. Bottom Right: Example timeseries analysis for the pixel in panel C, using the Bayesian structural timeseries in </w:t>
      </w:r>
      <w:proofErr w:type="spellStart"/>
      <w:r>
        <w:t>CausalImpact</w:t>
      </w:r>
      <w:proofErr w:type="spellEnd"/>
      <w:r>
        <w:t xml:space="preserve">. Panel E depicts the raw </w:t>
      </w:r>
      <w:proofErr w:type="spellStart"/>
      <w:r>
        <w:t>Satvi</w:t>
      </w:r>
      <w:proofErr w:type="spellEnd"/>
      <w:r>
        <w:t xml:space="preserve"> timeseries for the treated (red) and control (grey) pixels. Panel F depicts point-wise estimated treatment effects and trendline. Panel G depicts cumulative treatment effects, analogous to exposure of bare ground integrated over time.   </w:t>
      </w:r>
    </w:p>
    <w:p w14:paraId="15296FB9" w14:textId="77777777" w:rsidR="00940A18" w:rsidRDefault="00940A18" w:rsidP="005D675A">
      <w:pPr>
        <w:spacing w:line="48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71AFBACF" wp14:editId="7D9E96A6">
            <wp:extent cx="6227367" cy="4432240"/>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s.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27367" cy="4432240"/>
                    </a:xfrm>
                    <a:prstGeom prst="rect">
                      <a:avLst/>
                    </a:prstGeom>
                  </pic:spPr>
                </pic:pic>
              </a:graphicData>
            </a:graphic>
          </wp:inline>
        </w:drawing>
      </w:r>
      <w:r>
        <w:br w:type="page"/>
      </w:r>
    </w:p>
    <w:p w14:paraId="4520CAB7" w14:textId="043BC0E7" w:rsidR="004060BB" w:rsidRDefault="004060BB" w:rsidP="004060BB">
      <w:pPr>
        <w:pStyle w:val="Heading3"/>
      </w:pPr>
      <w:r>
        <w:lastRenderedPageBreak/>
        <w:t xml:space="preserve">Figure </w:t>
      </w:r>
      <w:proofErr w:type="spellStart"/>
      <w:r>
        <w:t>shayDistrosOverall</w:t>
      </w:r>
      <w:proofErr w:type="spellEnd"/>
    </w:p>
    <w:bookmarkEnd w:id="18"/>
    <w:p w14:paraId="160DB450" w14:textId="1DB91875" w:rsidR="004060BB" w:rsidRDefault="004060BB" w:rsidP="005D675A">
      <w:pPr>
        <w:spacing w:line="480" w:lineRule="auto"/>
      </w:pPr>
      <w:r>
        <w:t xml:space="preserve">Effect of brush clearing treatments on treated </w:t>
      </w:r>
      <w:r w:rsidR="003F0023">
        <w:t>areas</w:t>
      </w:r>
      <w:r>
        <w:t xml:space="preserve">, by </w:t>
      </w:r>
      <w:r w:rsidR="00A81378">
        <w:t xml:space="preserve">assessment </w:t>
      </w:r>
      <w:r>
        <w:t xml:space="preserve">method. Distributions represent </w:t>
      </w:r>
      <w:r w:rsidR="00A81378">
        <w:t xml:space="preserve">all </w:t>
      </w:r>
      <w:r w:rsidR="003F0023">
        <w:t xml:space="preserve">estimated </w:t>
      </w:r>
      <w:r>
        <w:t xml:space="preserve">pixel-wise </w:t>
      </w:r>
      <w:r w:rsidR="003F0023">
        <w:t xml:space="preserve">effects of treatments on SATVI (x axis = SATVI * 1000) between March and November 2010, one year after implementation. Treatments include control (C), mastication (M), pile-burn (P) and broadcast burn (B). </w:t>
      </w:r>
    </w:p>
    <w:p w14:paraId="26CB0EC5" w14:textId="736D2853" w:rsidR="00B8603C" w:rsidRDefault="00C365AE" w:rsidP="005D675A">
      <w:pPr>
        <w:spacing w:line="480" w:lineRule="auto"/>
      </w:pPr>
      <w:r>
        <w:rPr>
          <w:noProof/>
        </w:rPr>
        <w:drawing>
          <wp:inline distT="0" distB="0" distL="0" distR="0" wp14:anchorId="3DB0FEF3" wp14:editId="3D3206AA">
            <wp:extent cx="5943600" cy="4366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366260"/>
                    </a:xfrm>
                    <a:prstGeom prst="rect">
                      <a:avLst/>
                    </a:prstGeom>
                  </pic:spPr>
                </pic:pic>
              </a:graphicData>
            </a:graphic>
          </wp:inline>
        </w:drawing>
      </w:r>
      <w:r w:rsidR="00B8603C">
        <w:br w:type="page"/>
      </w:r>
    </w:p>
    <w:p w14:paraId="57026DC3" w14:textId="77777777" w:rsidR="004060BB" w:rsidRDefault="00B8603C" w:rsidP="00347240">
      <w:pPr>
        <w:pStyle w:val="Heading3"/>
      </w:pPr>
      <w:commentRangeStart w:id="19"/>
      <w:r>
        <w:lastRenderedPageBreak/>
        <w:t>Figure Karl</w:t>
      </w:r>
      <w:commentRangeEnd w:id="19"/>
      <w:r w:rsidR="00720796">
        <w:rPr>
          <w:rStyle w:val="CommentReference"/>
          <w:rFonts w:ascii="Times New Roman" w:eastAsiaTheme="minorHAnsi" w:hAnsi="Times New Roman" w:cstheme="minorBidi"/>
          <w:color w:val="auto"/>
        </w:rPr>
        <w:commentReference w:id="19"/>
      </w:r>
    </w:p>
    <w:p w14:paraId="1339B5A6" w14:textId="77777777" w:rsidR="00B8603C" w:rsidRDefault="00B8603C" w:rsidP="005D675A">
      <w:pPr>
        <w:spacing w:line="480" w:lineRule="auto"/>
      </w:pPr>
      <w:r>
        <w:t xml:space="preserve">Percent change </w:t>
      </w:r>
      <w:r w:rsidR="00347240">
        <w:t xml:space="preserve">in repeated line-point intercept cover values before and after treatments at Shay Mesa, from Karl et al. 2014. Treatments include controls (C), mastication (M), pile burn (P) and broadcast burn (B). </w:t>
      </w:r>
    </w:p>
    <w:p w14:paraId="73F4CF5A" w14:textId="4CAB9098" w:rsidR="006D06FB" w:rsidRPr="006D06FB" w:rsidRDefault="0033463C" w:rsidP="005D675A">
      <w:pPr>
        <w:spacing w:line="480" w:lineRule="auto"/>
      </w:pPr>
      <w:r>
        <w:rPr>
          <w:noProof/>
        </w:rPr>
        <w:drawing>
          <wp:inline distT="0" distB="0" distL="0" distR="0" wp14:anchorId="7858FCC9" wp14:editId="08E69905">
            <wp:extent cx="5762625" cy="5391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2625" cy="5391150"/>
                    </a:xfrm>
                    <a:prstGeom prst="rect">
                      <a:avLst/>
                    </a:prstGeom>
                  </pic:spPr>
                </pic:pic>
              </a:graphicData>
            </a:graphic>
          </wp:inline>
        </w:drawing>
      </w:r>
      <w:r w:rsidR="008E13B8">
        <w:t xml:space="preserve"> </w:t>
      </w:r>
    </w:p>
    <w:p w14:paraId="1C4FFAB8" w14:textId="40819053" w:rsidR="008E13B8" w:rsidRDefault="00141BD6" w:rsidP="005D675A">
      <w:pPr>
        <w:spacing w:line="480" w:lineRule="auto"/>
      </w:pPr>
      <w:r>
        <w:br w:type="page"/>
      </w:r>
    </w:p>
    <w:p w14:paraId="2C3D7483" w14:textId="5FFF2AAB" w:rsidR="008E13B8" w:rsidRPr="008E13B8" w:rsidRDefault="008E13B8" w:rsidP="005D675A">
      <w:pPr>
        <w:keepNext/>
        <w:keepLines/>
        <w:spacing w:before="40" w:after="0" w:line="480" w:lineRule="auto"/>
        <w:outlineLvl w:val="2"/>
        <w:rPr>
          <w:rFonts w:asciiTheme="majorHAnsi" w:eastAsiaTheme="majorEastAsia" w:hAnsiTheme="majorHAnsi" w:cstheme="majorBidi"/>
          <w:color w:val="1F3763" w:themeColor="accent1" w:themeShade="7F"/>
          <w:sz w:val="24"/>
          <w:szCs w:val="24"/>
        </w:rPr>
      </w:pPr>
      <w:r w:rsidRPr="008E13B8">
        <w:rPr>
          <w:rFonts w:asciiTheme="majorHAnsi" w:eastAsiaTheme="majorEastAsia" w:hAnsiTheme="majorHAnsi" w:cstheme="majorBidi"/>
          <w:color w:val="1F3763" w:themeColor="accent1" w:themeShade="7F"/>
          <w:sz w:val="24"/>
          <w:szCs w:val="24"/>
        </w:rPr>
        <w:lastRenderedPageBreak/>
        <w:t xml:space="preserve">Figure </w:t>
      </w:r>
      <w:r>
        <w:rPr>
          <w:rFonts w:asciiTheme="majorHAnsi" w:eastAsiaTheme="majorEastAsia" w:hAnsiTheme="majorHAnsi" w:cstheme="majorBidi"/>
          <w:color w:val="1F3763" w:themeColor="accent1" w:themeShade="7F"/>
          <w:sz w:val="24"/>
          <w:szCs w:val="24"/>
        </w:rPr>
        <w:t>Cumulative</w:t>
      </w:r>
    </w:p>
    <w:p w14:paraId="43521CAA" w14:textId="2A6E371E" w:rsidR="008E13B8" w:rsidRDefault="008E13B8" w:rsidP="005D675A">
      <w:pPr>
        <w:spacing w:line="480" w:lineRule="auto"/>
        <w:rPr>
          <w:noProof/>
        </w:rPr>
      </w:pPr>
      <w:r>
        <w:rPr>
          <w:noProof/>
        </w:rPr>
        <w:t>Cumulative treatment effects using Causal Impact. Small lines indicate individual pixel trajectories and thick lines represent trends by treatment-type.</w:t>
      </w:r>
    </w:p>
    <w:p w14:paraId="40228BF6" w14:textId="7EBF17B2" w:rsidR="008E13B8" w:rsidRDefault="008E13B8" w:rsidP="005D675A">
      <w:pPr>
        <w:spacing w:line="480" w:lineRule="auto"/>
        <w:rPr>
          <w:noProof/>
        </w:rPr>
      </w:pPr>
      <w:r>
        <w:rPr>
          <w:noProof/>
        </w:rPr>
        <w:drawing>
          <wp:inline distT="0" distB="0" distL="0" distR="0" wp14:anchorId="03FD10B6" wp14:editId="7C41A2AE">
            <wp:extent cx="5943600" cy="59359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935980"/>
                    </a:xfrm>
                    <a:prstGeom prst="rect">
                      <a:avLst/>
                    </a:prstGeom>
                  </pic:spPr>
                </pic:pic>
              </a:graphicData>
            </a:graphic>
          </wp:inline>
        </w:drawing>
      </w:r>
    </w:p>
    <w:p w14:paraId="08602CEB" w14:textId="77777777" w:rsidR="008E13B8" w:rsidRDefault="008E13B8" w:rsidP="005D675A">
      <w:pPr>
        <w:spacing w:line="480" w:lineRule="auto"/>
        <w:rPr>
          <w:noProof/>
        </w:rPr>
      </w:pPr>
    </w:p>
    <w:p w14:paraId="6CA7F0F6" w14:textId="77777777" w:rsidR="008E13B8" w:rsidRDefault="008E13B8" w:rsidP="005D675A">
      <w:pPr>
        <w:spacing w:line="480" w:lineRule="auto"/>
        <w:rPr>
          <w:noProof/>
        </w:rPr>
      </w:pPr>
    </w:p>
    <w:p w14:paraId="01D3F30D" w14:textId="36980511" w:rsidR="008E13B8" w:rsidRDefault="008E13B8" w:rsidP="005D675A">
      <w:pPr>
        <w:spacing w:line="480" w:lineRule="auto"/>
      </w:pPr>
    </w:p>
    <w:p w14:paraId="3B890C2B" w14:textId="01073F1C" w:rsidR="00644D3E" w:rsidRDefault="00644D3E" w:rsidP="005D675A">
      <w:pPr>
        <w:spacing w:line="480" w:lineRule="auto"/>
      </w:pPr>
      <w:r>
        <w:br w:type="page"/>
      </w:r>
    </w:p>
    <w:p w14:paraId="56C98CD0" w14:textId="7BAEB74B" w:rsidR="008E13B8" w:rsidRDefault="008E13B8" w:rsidP="008E13B8">
      <w:pPr>
        <w:pStyle w:val="Heading1"/>
        <w:rPr>
          <w:noProof/>
        </w:rPr>
      </w:pPr>
      <w:r>
        <w:rPr>
          <w:noProof/>
        </w:rPr>
        <w:lastRenderedPageBreak/>
        <w:t>Appendix</w:t>
      </w:r>
    </w:p>
    <w:p w14:paraId="6A305E88" w14:textId="48B8BFD6" w:rsidR="008E13B8" w:rsidRDefault="008E13B8" w:rsidP="005D675A">
      <w:pPr>
        <w:spacing w:line="480" w:lineRule="auto"/>
        <w:rPr>
          <w:noProof/>
        </w:rPr>
      </w:pPr>
    </w:p>
    <w:p w14:paraId="0898C66D" w14:textId="086CDE08" w:rsidR="00644D3E" w:rsidRDefault="00644D3E" w:rsidP="005D675A">
      <w:pPr>
        <w:spacing w:line="480" w:lineRule="auto"/>
      </w:pPr>
      <w:r>
        <w:t>Serial Correlation</w:t>
      </w:r>
    </w:p>
    <w:p w14:paraId="23D9043C" w14:textId="578446B1" w:rsidR="00644D3E" w:rsidRDefault="00644D3E" w:rsidP="005D675A">
      <w:pPr>
        <w:spacing w:line="480" w:lineRule="auto"/>
      </w:pPr>
      <w:r>
        <w:t xml:space="preserve">Generation of serial correlation in climate anomalies was accomplished by filtering a random normal series with the r function `filter`, using 1 lagged forecast error (argument `filter` = </w:t>
      </w:r>
      <w:proofErr w:type="gramStart"/>
      <w:r>
        <w:t>c(</w:t>
      </w:r>
      <w:proofErr w:type="gramEnd"/>
      <w:r>
        <w:t xml:space="preserve">0,0,1)). </w:t>
      </w:r>
    </w:p>
    <w:p w14:paraId="72A44ADD" w14:textId="49292BD1" w:rsidR="00231DCB" w:rsidRDefault="00231DCB" w:rsidP="005D675A">
      <w:pPr>
        <w:spacing w:line="480" w:lineRule="auto"/>
        <w:rPr>
          <w:noProof/>
        </w:rPr>
      </w:pPr>
      <w:r>
        <w:rPr>
          <w:noProof/>
        </w:rPr>
        <w:br w:type="page"/>
      </w:r>
    </w:p>
    <w:p w14:paraId="5E09A21A" w14:textId="40AD086E" w:rsidR="00231DCB" w:rsidRDefault="00231DCB" w:rsidP="00231DCB">
      <w:pPr>
        <w:pStyle w:val="Heading3"/>
      </w:pPr>
      <w:bookmarkStart w:id="20" w:name="_Hlk27480850"/>
      <w:r>
        <w:lastRenderedPageBreak/>
        <w:t xml:space="preserve">Figure </w:t>
      </w:r>
      <w:proofErr w:type="spellStart"/>
      <w:r>
        <w:t>AppendixPanelSensitivity</w:t>
      </w:r>
      <w:proofErr w:type="spellEnd"/>
    </w:p>
    <w:p w14:paraId="329C9610" w14:textId="77777777" w:rsidR="00231DCB" w:rsidRDefault="00231DCB" w:rsidP="005D675A">
      <w:pPr>
        <w:spacing w:line="480" w:lineRule="auto"/>
      </w:pPr>
      <w:r>
        <w:t xml:space="preserve">Power curves showing empirical frequency of concluding that an effect is different from zero, by method and level of mismatch between treated and reference pixels. </w:t>
      </w:r>
    </w:p>
    <w:p w14:paraId="3C35BCC1" w14:textId="77777777" w:rsidR="00231DCB" w:rsidRDefault="00231DCB" w:rsidP="005D675A">
      <w:pPr>
        <w:spacing w:line="480" w:lineRule="auto"/>
      </w:pPr>
      <w:r>
        <w:rPr>
          <w:noProof/>
        </w:rPr>
        <w:drawing>
          <wp:inline distT="0" distB="0" distL="0" distR="0" wp14:anchorId="6A60739F" wp14:editId="11408BE8">
            <wp:extent cx="5943600" cy="596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969000"/>
                    </a:xfrm>
                    <a:prstGeom prst="rect">
                      <a:avLst/>
                    </a:prstGeom>
                  </pic:spPr>
                </pic:pic>
              </a:graphicData>
            </a:graphic>
          </wp:inline>
        </w:drawing>
      </w:r>
    </w:p>
    <w:p w14:paraId="749702E4" w14:textId="77777777" w:rsidR="00231DCB" w:rsidRDefault="00231DCB" w:rsidP="005D675A">
      <w:pPr>
        <w:spacing w:line="480" w:lineRule="auto"/>
      </w:pPr>
      <w:r>
        <w:br w:type="page"/>
      </w:r>
    </w:p>
    <w:bookmarkEnd w:id="20"/>
    <w:p w14:paraId="7DBABB6E" w14:textId="579B7EE3" w:rsidR="00231DCB" w:rsidRDefault="00231DCB" w:rsidP="00231DCB">
      <w:pPr>
        <w:pStyle w:val="Heading3"/>
        <w:rPr>
          <w:noProof/>
        </w:rPr>
      </w:pPr>
      <w:r>
        <w:rPr>
          <w:noProof/>
        </w:rPr>
        <w:lastRenderedPageBreak/>
        <w:t>Figure A</w:t>
      </w:r>
      <w:r w:rsidR="00F3006E">
        <w:rPr>
          <w:noProof/>
        </w:rPr>
        <w:t>ppendixE</w:t>
      </w:r>
      <w:r>
        <w:rPr>
          <w:noProof/>
        </w:rPr>
        <w:t>rrorConfounder</w:t>
      </w:r>
    </w:p>
    <w:p w14:paraId="5B4F8591" w14:textId="2E3AFBD5" w:rsidR="00231DCB" w:rsidRPr="00231DCB" w:rsidRDefault="00231DCB" w:rsidP="005D675A">
      <w:pPr>
        <w:spacing w:line="480" w:lineRule="auto"/>
      </w:pPr>
      <w:r>
        <w:t xml:space="preserve">Absolute point-wise error by method and magnitude of confounder (columns), mismatch (rows), and signal-to-error ration (x axis). Data shown for simulations with greater than 5 controls. </w:t>
      </w:r>
    </w:p>
    <w:p w14:paraId="2F8A232B" w14:textId="1B23943F" w:rsidR="00AD42ED" w:rsidRDefault="00AD42ED" w:rsidP="005D675A">
      <w:pPr>
        <w:spacing w:line="480" w:lineRule="auto"/>
        <w:rPr>
          <w:noProof/>
        </w:rPr>
      </w:pPr>
      <w:r>
        <w:rPr>
          <w:noProof/>
        </w:rPr>
        <w:drawing>
          <wp:inline distT="0" distB="0" distL="0" distR="0" wp14:anchorId="694302F9" wp14:editId="1E82C021">
            <wp:extent cx="59436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943600"/>
                    </a:xfrm>
                    <a:prstGeom prst="rect">
                      <a:avLst/>
                    </a:prstGeom>
                  </pic:spPr>
                </pic:pic>
              </a:graphicData>
            </a:graphic>
          </wp:inline>
        </w:drawing>
      </w:r>
    </w:p>
    <w:p w14:paraId="3EFAFA7F" w14:textId="3D68AA29" w:rsidR="006238AB" w:rsidRDefault="006238AB" w:rsidP="005D675A">
      <w:pPr>
        <w:spacing w:line="480" w:lineRule="auto"/>
        <w:rPr>
          <w:noProof/>
        </w:rPr>
      </w:pPr>
    </w:p>
    <w:p w14:paraId="7354C06E" w14:textId="13CEDE0A" w:rsidR="006238AB" w:rsidRDefault="006238AB" w:rsidP="005D675A">
      <w:pPr>
        <w:spacing w:line="480" w:lineRule="auto"/>
        <w:rPr>
          <w:noProof/>
        </w:rPr>
      </w:pPr>
      <w:r>
        <w:rPr>
          <w:noProof/>
        </w:rPr>
        <w:br w:type="page"/>
      </w:r>
    </w:p>
    <w:p w14:paraId="0228D9DD" w14:textId="79D3D026" w:rsidR="00754DBD" w:rsidRDefault="00754DBD" w:rsidP="00754DBD">
      <w:pPr>
        <w:pStyle w:val="Heading3"/>
        <w:rPr>
          <w:noProof/>
        </w:rPr>
      </w:pPr>
      <w:r>
        <w:rPr>
          <w:noProof/>
        </w:rPr>
        <w:lastRenderedPageBreak/>
        <w:t>Table Raster Data</w:t>
      </w:r>
    </w:p>
    <w:tbl>
      <w:tblPr>
        <w:tblStyle w:val="TableGrid"/>
        <w:tblW w:w="0" w:type="auto"/>
        <w:tblLook w:val="04A0" w:firstRow="1" w:lastRow="0" w:firstColumn="1" w:lastColumn="0" w:noHBand="0" w:noVBand="1"/>
      </w:tblPr>
      <w:tblGrid>
        <w:gridCol w:w="1492"/>
        <w:gridCol w:w="1360"/>
        <w:gridCol w:w="2614"/>
        <w:gridCol w:w="3884"/>
      </w:tblGrid>
      <w:tr w:rsidR="00605ED2" w:rsidRPr="00754DBD" w14:paraId="7B307F90" w14:textId="77777777" w:rsidTr="00605ED2">
        <w:trPr>
          <w:trHeight w:val="290"/>
        </w:trPr>
        <w:tc>
          <w:tcPr>
            <w:tcW w:w="1506" w:type="dxa"/>
            <w:hideMark/>
          </w:tcPr>
          <w:p w14:paraId="1D1A3EEE" w14:textId="77777777" w:rsidR="00754DBD" w:rsidRPr="00754DBD" w:rsidRDefault="00754DBD" w:rsidP="00FB35AF">
            <w:r w:rsidRPr="00754DBD">
              <w:t>Variable</w:t>
            </w:r>
          </w:p>
        </w:tc>
        <w:tc>
          <w:tcPr>
            <w:tcW w:w="1360" w:type="dxa"/>
            <w:noWrap/>
            <w:hideMark/>
          </w:tcPr>
          <w:p w14:paraId="12ECFBB1" w14:textId="48EBA318" w:rsidR="00754DBD" w:rsidRPr="00754DBD" w:rsidRDefault="00D62CDD" w:rsidP="00FB35AF">
            <w:r>
              <w:t>Usage</w:t>
            </w:r>
          </w:p>
        </w:tc>
        <w:tc>
          <w:tcPr>
            <w:tcW w:w="2349" w:type="dxa"/>
            <w:hideMark/>
          </w:tcPr>
          <w:p w14:paraId="288076DD" w14:textId="44CFFB01" w:rsidR="00754DBD" w:rsidRPr="00754DBD" w:rsidRDefault="00C00FB0" w:rsidP="00FB35AF">
            <w:r>
              <w:t>Source</w:t>
            </w:r>
            <w:r w:rsidR="00754DBD" w:rsidRPr="00754DBD">
              <w:t>(s)</w:t>
            </w:r>
          </w:p>
        </w:tc>
        <w:tc>
          <w:tcPr>
            <w:tcW w:w="4135" w:type="dxa"/>
            <w:hideMark/>
          </w:tcPr>
          <w:p w14:paraId="635CD3A6" w14:textId="77777777" w:rsidR="00754DBD" w:rsidRPr="00754DBD" w:rsidRDefault="00754DBD" w:rsidP="00FB35AF">
            <w:r w:rsidRPr="00754DBD">
              <w:t>Preparation Notes</w:t>
            </w:r>
          </w:p>
        </w:tc>
      </w:tr>
      <w:tr w:rsidR="00605ED2" w:rsidRPr="00754DBD" w14:paraId="2ED12C46" w14:textId="77777777" w:rsidTr="00605ED2">
        <w:trPr>
          <w:trHeight w:val="290"/>
        </w:trPr>
        <w:tc>
          <w:tcPr>
            <w:tcW w:w="1506" w:type="dxa"/>
            <w:hideMark/>
          </w:tcPr>
          <w:p w14:paraId="0E9AA59C" w14:textId="7320C03E" w:rsidR="00754DBD" w:rsidRPr="00754DBD" w:rsidRDefault="00754DBD" w:rsidP="00FB35AF">
            <w:r>
              <w:t>SATVI</w:t>
            </w:r>
          </w:p>
        </w:tc>
        <w:tc>
          <w:tcPr>
            <w:tcW w:w="1360" w:type="dxa"/>
            <w:noWrap/>
            <w:hideMark/>
          </w:tcPr>
          <w:p w14:paraId="5DD01388" w14:textId="77777777" w:rsidR="00754DBD" w:rsidRPr="00754DBD" w:rsidRDefault="00754DBD" w:rsidP="00FB35AF">
            <w:r w:rsidRPr="00754DBD">
              <w:t>response</w:t>
            </w:r>
          </w:p>
        </w:tc>
        <w:tc>
          <w:tcPr>
            <w:tcW w:w="2349" w:type="dxa"/>
            <w:hideMark/>
          </w:tcPr>
          <w:p w14:paraId="128A3BA6" w14:textId="4D696545" w:rsidR="00754DBD" w:rsidRPr="00605ED2" w:rsidRDefault="00754DBD" w:rsidP="00FB35AF">
            <w:pPr>
              <w:rPr>
                <w:sz w:val="18"/>
              </w:rPr>
            </w:pPr>
            <w:r w:rsidRPr="00605ED2">
              <w:rPr>
                <w:sz w:val="18"/>
              </w:rPr>
              <w:t>USGS Landsat 5 (years 1984-2011</w:t>
            </w:r>
            <w:proofErr w:type="gramStart"/>
            <w:r w:rsidRPr="00605ED2">
              <w:rPr>
                <w:sz w:val="18"/>
              </w:rPr>
              <w:t>) ,</w:t>
            </w:r>
            <w:proofErr w:type="gramEnd"/>
            <w:r w:rsidRPr="00605ED2">
              <w:rPr>
                <w:sz w:val="18"/>
              </w:rPr>
              <w:t xml:space="preserve"> 7 (2012), and 8 (2013-2018) Tier 1 Surface Reflectance.  </w:t>
            </w:r>
            <w:r w:rsidR="00605ED2" w:rsidRPr="00605ED2">
              <w:rPr>
                <w:sz w:val="18"/>
              </w:rPr>
              <w:t>From Google Earth Engine (Gorelick et al. 2017)</w:t>
            </w:r>
          </w:p>
        </w:tc>
        <w:tc>
          <w:tcPr>
            <w:tcW w:w="4135" w:type="dxa"/>
            <w:hideMark/>
          </w:tcPr>
          <w:p w14:paraId="59BBC93F" w14:textId="14246EAD" w:rsidR="00C00FB0" w:rsidRPr="00605ED2" w:rsidRDefault="00C00FB0" w:rsidP="00C00FB0">
            <w:pPr>
              <w:spacing w:line="480" w:lineRule="auto"/>
              <w:rPr>
                <w:rFonts w:eastAsiaTheme="minorEastAsia"/>
                <w:sz w:val="18"/>
              </w:rPr>
            </w:pPr>
            <w:r w:rsidRPr="00605ED2">
              <w:rPr>
                <w:sz w:val="18"/>
              </w:rPr>
              <w:t xml:space="preserve">Calculated as: </w:t>
            </w:r>
            <m:oMath>
              <m:r>
                <m:rPr>
                  <m:sty m:val="p"/>
                </m:rPr>
                <w:rPr>
                  <w:rFonts w:ascii="Cambria Math" w:hAnsi="Cambria Math"/>
                  <w:sz w:val="18"/>
                </w:rPr>
                <w:br/>
              </m:r>
            </m:oMath>
            <m:oMathPara>
              <m:oMath>
                <m:r>
                  <w:rPr>
                    <w:rFonts w:ascii="Cambria Math" w:hAnsi="Cambria Math"/>
                    <w:sz w:val="18"/>
                  </w:rPr>
                  <m:t>SATVI=1.9*</m:t>
                </m:r>
                <m:f>
                  <m:fPr>
                    <m:ctrlPr>
                      <w:rPr>
                        <w:rFonts w:ascii="Cambria Math" w:hAnsi="Cambria Math"/>
                        <w:i/>
                        <w:sz w:val="18"/>
                      </w:rPr>
                    </m:ctrlPr>
                  </m:fPr>
                  <m:num>
                    <m:r>
                      <w:rPr>
                        <w:rFonts w:ascii="Cambria Math" w:hAnsi="Cambria Math"/>
                        <w:sz w:val="18"/>
                      </w:rPr>
                      <m:t>SWIR1-RED</m:t>
                    </m:r>
                  </m:num>
                  <m:den>
                    <m:r>
                      <w:rPr>
                        <w:rFonts w:ascii="Cambria Math" w:hAnsi="Cambria Math"/>
                        <w:sz w:val="18"/>
                      </w:rPr>
                      <m:t>SWIR1+RED+0.9</m:t>
                    </m:r>
                  </m:den>
                </m:f>
                <m:r>
                  <w:rPr>
                    <w:rFonts w:ascii="Cambria Math" w:hAnsi="Cambria Math"/>
                    <w:sz w:val="18"/>
                  </w:rPr>
                  <m:t>-</m:t>
                </m:r>
                <m:f>
                  <m:fPr>
                    <m:ctrlPr>
                      <w:rPr>
                        <w:rFonts w:ascii="Cambria Math" w:hAnsi="Cambria Math"/>
                        <w:i/>
                        <w:sz w:val="18"/>
                      </w:rPr>
                    </m:ctrlPr>
                  </m:fPr>
                  <m:num>
                    <m:r>
                      <w:rPr>
                        <w:rFonts w:ascii="Cambria Math" w:hAnsi="Cambria Math"/>
                        <w:sz w:val="18"/>
                      </w:rPr>
                      <m:t>SWIR2</m:t>
                    </m:r>
                  </m:num>
                  <m:den>
                    <m:r>
                      <w:rPr>
                        <w:rFonts w:ascii="Cambria Math" w:hAnsi="Cambria Math"/>
                        <w:sz w:val="18"/>
                      </w:rPr>
                      <m:t>2</m:t>
                    </m:r>
                  </m:den>
                </m:f>
              </m:oMath>
            </m:oMathPara>
          </w:p>
          <w:p w14:paraId="5C1F10B7" w14:textId="21E070FA" w:rsidR="00754DBD" w:rsidRPr="00605ED2" w:rsidRDefault="00754DBD" w:rsidP="00FB35AF">
            <w:pPr>
              <w:rPr>
                <w:sz w:val="18"/>
              </w:rPr>
            </w:pPr>
          </w:p>
        </w:tc>
      </w:tr>
      <w:tr w:rsidR="00605ED2" w:rsidRPr="00754DBD" w14:paraId="1C1B4A61" w14:textId="77777777" w:rsidTr="00605ED2">
        <w:trPr>
          <w:trHeight w:val="290"/>
        </w:trPr>
        <w:tc>
          <w:tcPr>
            <w:tcW w:w="1506" w:type="dxa"/>
            <w:hideMark/>
          </w:tcPr>
          <w:p w14:paraId="299C5392" w14:textId="77777777" w:rsidR="00754DBD" w:rsidRPr="00754DBD" w:rsidRDefault="00754DBD" w:rsidP="00FB35AF">
            <w:r w:rsidRPr="00754DBD">
              <w:t>Roads</w:t>
            </w:r>
          </w:p>
        </w:tc>
        <w:tc>
          <w:tcPr>
            <w:tcW w:w="1360" w:type="dxa"/>
            <w:noWrap/>
            <w:hideMark/>
          </w:tcPr>
          <w:p w14:paraId="6D3ECF38" w14:textId="77777777" w:rsidR="00754DBD" w:rsidRPr="00754DBD" w:rsidRDefault="00754DBD" w:rsidP="00FB35AF">
            <w:r w:rsidRPr="00754DBD">
              <w:t>mask</w:t>
            </w:r>
          </w:p>
        </w:tc>
        <w:tc>
          <w:tcPr>
            <w:tcW w:w="2349" w:type="dxa"/>
            <w:hideMark/>
          </w:tcPr>
          <w:p w14:paraId="63B68B50" w14:textId="305F9C71" w:rsidR="00605ED2" w:rsidRPr="00605ED2" w:rsidRDefault="00605ED2" w:rsidP="00FB35AF">
            <w:pPr>
              <w:rPr>
                <w:sz w:val="18"/>
              </w:rPr>
            </w:pPr>
            <w:r w:rsidRPr="00605ED2">
              <w:rPr>
                <w:sz w:val="18"/>
              </w:rPr>
              <w:t xml:space="preserve">US Census Bureau </w:t>
            </w:r>
            <w:r w:rsidR="00754DBD" w:rsidRPr="00605ED2">
              <w:rPr>
                <w:sz w:val="18"/>
              </w:rPr>
              <w:t>TIGER</w:t>
            </w:r>
            <w:r w:rsidR="00C00FB0" w:rsidRPr="00605ED2">
              <w:rPr>
                <w:sz w:val="18"/>
              </w:rPr>
              <w:t xml:space="preserve"> primary and secondary roads</w:t>
            </w:r>
            <w:r w:rsidRPr="00605ED2">
              <w:rPr>
                <w:sz w:val="18"/>
              </w:rPr>
              <w:t>,</w:t>
            </w:r>
            <w:r w:rsidR="00C00FB0" w:rsidRPr="00605ED2">
              <w:rPr>
                <w:sz w:val="18"/>
              </w:rPr>
              <w:t xml:space="preserve"> 2018</w:t>
            </w:r>
            <w:r w:rsidRPr="00605ED2">
              <w:rPr>
                <w:sz w:val="18"/>
              </w:rPr>
              <w:t>. &lt;https://www2.census.gov/geo/</w:t>
            </w:r>
          </w:p>
          <w:p w14:paraId="1DA0869D" w14:textId="5F0167ED" w:rsidR="00754DBD" w:rsidRPr="00605ED2" w:rsidRDefault="00605ED2" w:rsidP="00FB35AF">
            <w:pPr>
              <w:rPr>
                <w:sz w:val="18"/>
              </w:rPr>
            </w:pPr>
            <w:r w:rsidRPr="00605ED2">
              <w:rPr>
                <w:sz w:val="18"/>
              </w:rPr>
              <w:t>tiger/TIGER2018PLtest/ROADS/&gt;</w:t>
            </w:r>
          </w:p>
        </w:tc>
        <w:tc>
          <w:tcPr>
            <w:tcW w:w="4135" w:type="dxa"/>
            <w:hideMark/>
          </w:tcPr>
          <w:p w14:paraId="325904D6" w14:textId="77777777" w:rsidR="00754DBD" w:rsidRPr="00605ED2" w:rsidRDefault="00754DBD" w:rsidP="00FB35AF">
            <w:pPr>
              <w:rPr>
                <w:sz w:val="18"/>
              </w:rPr>
            </w:pPr>
            <w:r w:rsidRPr="00605ED2">
              <w:rPr>
                <w:sz w:val="18"/>
              </w:rPr>
              <w:t>Interstates and major roads buffered to 60 m, local roads buffered to 30 m</w:t>
            </w:r>
          </w:p>
        </w:tc>
      </w:tr>
      <w:tr w:rsidR="00605ED2" w:rsidRPr="00754DBD" w14:paraId="4021C74B" w14:textId="77777777" w:rsidTr="00605ED2">
        <w:trPr>
          <w:trHeight w:val="490"/>
        </w:trPr>
        <w:tc>
          <w:tcPr>
            <w:tcW w:w="1506" w:type="dxa"/>
            <w:hideMark/>
          </w:tcPr>
          <w:p w14:paraId="5E012D66" w14:textId="77777777" w:rsidR="00754DBD" w:rsidRPr="00754DBD" w:rsidRDefault="00754DBD" w:rsidP="00FB35AF">
            <w:r w:rsidRPr="00754DBD">
              <w:t>Land Cover</w:t>
            </w:r>
          </w:p>
        </w:tc>
        <w:tc>
          <w:tcPr>
            <w:tcW w:w="1360" w:type="dxa"/>
            <w:noWrap/>
            <w:hideMark/>
          </w:tcPr>
          <w:p w14:paraId="6E378ACD" w14:textId="77777777" w:rsidR="00754DBD" w:rsidRPr="00754DBD" w:rsidRDefault="00754DBD" w:rsidP="00FB35AF">
            <w:r w:rsidRPr="00754DBD">
              <w:t>mask</w:t>
            </w:r>
          </w:p>
        </w:tc>
        <w:tc>
          <w:tcPr>
            <w:tcW w:w="2349" w:type="dxa"/>
            <w:hideMark/>
          </w:tcPr>
          <w:p w14:paraId="63D4D820" w14:textId="5B47DFD2" w:rsidR="00754DBD" w:rsidRPr="00605ED2" w:rsidRDefault="00605ED2" w:rsidP="00FB35AF">
            <w:pPr>
              <w:rPr>
                <w:sz w:val="18"/>
              </w:rPr>
            </w:pPr>
            <w:r w:rsidRPr="00605ED2">
              <w:rPr>
                <w:sz w:val="18"/>
              </w:rPr>
              <w:t>NLCD 2011 Land Cover (CONUS). &lt;https://www.mrlc.gov/data&gt;</w:t>
            </w:r>
          </w:p>
        </w:tc>
        <w:tc>
          <w:tcPr>
            <w:tcW w:w="4135" w:type="dxa"/>
            <w:hideMark/>
          </w:tcPr>
          <w:p w14:paraId="777434FD" w14:textId="77777777" w:rsidR="00754DBD" w:rsidRPr="00605ED2" w:rsidRDefault="00754DBD" w:rsidP="00FB35AF">
            <w:pPr>
              <w:rPr>
                <w:sz w:val="18"/>
              </w:rPr>
            </w:pPr>
            <w:r w:rsidRPr="00605ED2">
              <w:rPr>
                <w:sz w:val="18"/>
              </w:rPr>
              <w:t xml:space="preserve">Masked and buffered by 1 pixel (30 m) all </w:t>
            </w:r>
            <w:proofErr w:type="gramStart"/>
            <w:r w:rsidRPr="00605ED2">
              <w:rPr>
                <w:sz w:val="18"/>
              </w:rPr>
              <w:t>water(</w:t>
            </w:r>
            <w:proofErr w:type="gramEnd"/>
            <w:r w:rsidRPr="00605ED2">
              <w:rPr>
                <w:sz w:val="18"/>
              </w:rPr>
              <w:t>11), snow (12), developed(21-24), and cultivated(81,82) pixels</w:t>
            </w:r>
          </w:p>
        </w:tc>
      </w:tr>
      <w:tr w:rsidR="00605ED2" w:rsidRPr="00754DBD" w14:paraId="24EE1D26" w14:textId="77777777" w:rsidTr="00605ED2">
        <w:trPr>
          <w:trHeight w:val="290"/>
        </w:trPr>
        <w:tc>
          <w:tcPr>
            <w:tcW w:w="1506" w:type="dxa"/>
            <w:hideMark/>
          </w:tcPr>
          <w:p w14:paraId="6AE76BF9" w14:textId="77777777" w:rsidR="00754DBD" w:rsidRPr="00754DBD" w:rsidRDefault="00754DBD" w:rsidP="00FB35AF">
            <w:r w:rsidRPr="00754DBD">
              <w:t>Fires</w:t>
            </w:r>
          </w:p>
        </w:tc>
        <w:tc>
          <w:tcPr>
            <w:tcW w:w="1360" w:type="dxa"/>
            <w:noWrap/>
            <w:hideMark/>
          </w:tcPr>
          <w:p w14:paraId="4B262698" w14:textId="77777777" w:rsidR="00754DBD" w:rsidRPr="00754DBD" w:rsidRDefault="00754DBD" w:rsidP="00FB35AF">
            <w:r w:rsidRPr="00754DBD">
              <w:t>mask</w:t>
            </w:r>
          </w:p>
        </w:tc>
        <w:tc>
          <w:tcPr>
            <w:tcW w:w="2349" w:type="dxa"/>
            <w:hideMark/>
          </w:tcPr>
          <w:p w14:paraId="11A367DE" w14:textId="66BFF8C5" w:rsidR="00754DBD" w:rsidRPr="00605ED2" w:rsidRDefault="00D62CDD" w:rsidP="00FB35AF">
            <w:pPr>
              <w:rPr>
                <w:sz w:val="18"/>
              </w:rPr>
            </w:pPr>
            <w:r w:rsidRPr="00605ED2">
              <w:rPr>
                <w:sz w:val="18"/>
              </w:rPr>
              <w:t>Monitoring Trends in Burn Severity (</w:t>
            </w:r>
            <w:r w:rsidR="00754DBD" w:rsidRPr="00605ED2">
              <w:rPr>
                <w:sz w:val="18"/>
              </w:rPr>
              <w:t>MTBS)</w:t>
            </w:r>
            <w:r w:rsidRPr="00605ED2">
              <w:rPr>
                <w:sz w:val="18"/>
              </w:rPr>
              <w:t xml:space="preserve"> fire perimeters (https://www.mtbs.gov/)</w:t>
            </w:r>
          </w:p>
        </w:tc>
        <w:tc>
          <w:tcPr>
            <w:tcW w:w="4135" w:type="dxa"/>
            <w:hideMark/>
          </w:tcPr>
          <w:p w14:paraId="44D47089" w14:textId="790435F8" w:rsidR="00754DBD" w:rsidRPr="00605ED2" w:rsidRDefault="00D62CDD" w:rsidP="00FB35AF">
            <w:pPr>
              <w:rPr>
                <w:sz w:val="18"/>
              </w:rPr>
            </w:pPr>
            <w:r w:rsidRPr="00605ED2">
              <w:rPr>
                <w:sz w:val="18"/>
              </w:rPr>
              <w:t xml:space="preserve">Masked with </w:t>
            </w:r>
            <w:r w:rsidR="00754DBD" w:rsidRPr="00605ED2">
              <w:rPr>
                <w:sz w:val="18"/>
              </w:rPr>
              <w:t>30m buffer</w:t>
            </w:r>
          </w:p>
        </w:tc>
      </w:tr>
      <w:tr w:rsidR="00605ED2" w:rsidRPr="00754DBD" w14:paraId="0A8322C5" w14:textId="77777777" w:rsidTr="00605ED2">
        <w:trPr>
          <w:trHeight w:val="290"/>
        </w:trPr>
        <w:tc>
          <w:tcPr>
            <w:tcW w:w="1506" w:type="dxa"/>
            <w:hideMark/>
          </w:tcPr>
          <w:p w14:paraId="35E91844" w14:textId="77777777" w:rsidR="00754DBD" w:rsidRPr="00754DBD" w:rsidRDefault="00754DBD" w:rsidP="00FB35AF">
            <w:r w:rsidRPr="00754DBD">
              <w:t>Disturbances</w:t>
            </w:r>
          </w:p>
        </w:tc>
        <w:tc>
          <w:tcPr>
            <w:tcW w:w="1360" w:type="dxa"/>
            <w:noWrap/>
            <w:hideMark/>
          </w:tcPr>
          <w:p w14:paraId="4A54C95C" w14:textId="77777777" w:rsidR="00754DBD" w:rsidRPr="00754DBD" w:rsidRDefault="00754DBD" w:rsidP="00FB35AF">
            <w:r w:rsidRPr="00754DBD">
              <w:t>mask</w:t>
            </w:r>
          </w:p>
        </w:tc>
        <w:tc>
          <w:tcPr>
            <w:tcW w:w="2349" w:type="dxa"/>
            <w:hideMark/>
          </w:tcPr>
          <w:p w14:paraId="31BDB467" w14:textId="210D64CA" w:rsidR="00754DBD" w:rsidRPr="00605ED2" w:rsidRDefault="00754DBD" w:rsidP="00FB35AF">
            <w:pPr>
              <w:rPr>
                <w:sz w:val="18"/>
              </w:rPr>
            </w:pPr>
            <w:proofErr w:type="spellStart"/>
            <w:r w:rsidRPr="00605ED2">
              <w:rPr>
                <w:sz w:val="18"/>
              </w:rPr>
              <w:t>LandFire</w:t>
            </w:r>
            <w:proofErr w:type="spellEnd"/>
            <w:r w:rsidRPr="00605ED2">
              <w:rPr>
                <w:sz w:val="18"/>
              </w:rPr>
              <w:t xml:space="preserve"> </w:t>
            </w:r>
            <w:r w:rsidR="00D62CDD" w:rsidRPr="00605ED2">
              <w:rPr>
                <w:sz w:val="18"/>
              </w:rPr>
              <w:t xml:space="preserve">LF 1.4.0 </w:t>
            </w:r>
            <w:r w:rsidRPr="00605ED2">
              <w:rPr>
                <w:sz w:val="18"/>
              </w:rPr>
              <w:t>disturbance grids</w:t>
            </w:r>
            <w:r w:rsidR="00D62CDD" w:rsidRPr="00605ED2">
              <w:rPr>
                <w:sz w:val="18"/>
              </w:rPr>
              <w:t xml:space="preserve">. </w:t>
            </w:r>
            <w:r w:rsidR="00605ED2" w:rsidRPr="00605ED2">
              <w:rPr>
                <w:sz w:val="18"/>
              </w:rPr>
              <w:t xml:space="preserve">&lt;https://www.landfire.gov/ </w:t>
            </w:r>
            <w:proofErr w:type="spellStart"/>
            <w:r w:rsidR="00D62CDD" w:rsidRPr="00605ED2">
              <w:rPr>
                <w:sz w:val="18"/>
              </w:rPr>
              <w:t>getdata.php</w:t>
            </w:r>
            <w:proofErr w:type="spellEnd"/>
            <w:r w:rsidR="00605ED2" w:rsidRPr="00605ED2">
              <w:rPr>
                <w:sz w:val="18"/>
              </w:rPr>
              <w:t>&gt;</w:t>
            </w:r>
            <w:r w:rsidRPr="00605ED2">
              <w:rPr>
                <w:sz w:val="18"/>
              </w:rPr>
              <w:t xml:space="preserve"> </w:t>
            </w:r>
          </w:p>
        </w:tc>
        <w:tc>
          <w:tcPr>
            <w:tcW w:w="4135" w:type="dxa"/>
            <w:hideMark/>
          </w:tcPr>
          <w:p w14:paraId="55BE8F0F" w14:textId="77777777" w:rsidR="00754DBD" w:rsidRPr="00605ED2" w:rsidRDefault="00754DBD" w:rsidP="00FB35AF">
            <w:pPr>
              <w:rPr>
                <w:sz w:val="18"/>
              </w:rPr>
            </w:pPr>
            <w:r w:rsidRPr="00605ED2">
              <w:rPr>
                <w:sz w:val="18"/>
              </w:rPr>
              <w:t>Masked any pixel with non-zero disturbance value between 1999 and 2016</w:t>
            </w:r>
          </w:p>
        </w:tc>
      </w:tr>
      <w:tr w:rsidR="00605ED2" w:rsidRPr="00754DBD" w14:paraId="51D71572" w14:textId="77777777" w:rsidTr="00605ED2">
        <w:trPr>
          <w:trHeight w:val="290"/>
        </w:trPr>
        <w:tc>
          <w:tcPr>
            <w:tcW w:w="1506" w:type="dxa"/>
            <w:hideMark/>
          </w:tcPr>
          <w:p w14:paraId="63D99DC1" w14:textId="77777777" w:rsidR="00754DBD" w:rsidRPr="00754DBD" w:rsidRDefault="00754DBD" w:rsidP="00FB35AF">
            <w:r w:rsidRPr="00754DBD">
              <w:t>Other Land Treatments</w:t>
            </w:r>
          </w:p>
        </w:tc>
        <w:tc>
          <w:tcPr>
            <w:tcW w:w="1360" w:type="dxa"/>
            <w:noWrap/>
            <w:hideMark/>
          </w:tcPr>
          <w:p w14:paraId="2E85EC2D" w14:textId="77777777" w:rsidR="00754DBD" w:rsidRPr="00754DBD" w:rsidRDefault="00754DBD" w:rsidP="00FB35AF">
            <w:r w:rsidRPr="00754DBD">
              <w:t>mask</w:t>
            </w:r>
          </w:p>
        </w:tc>
        <w:tc>
          <w:tcPr>
            <w:tcW w:w="2349" w:type="dxa"/>
            <w:hideMark/>
          </w:tcPr>
          <w:p w14:paraId="62C245E0" w14:textId="065999E5" w:rsidR="00754DBD" w:rsidRPr="00605ED2" w:rsidRDefault="00754DBD" w:rsidP="00FB35AF">
            <w:pPr>
              <w:rPr>
                <w:sz w:val="18"/>
              </w:rPr>
            </w:pPr>
            <w:r w:rsidRPr="00605ED2">
              <w:rPr>
                <w:sz w:val="18"/>
              </w:rPr>
              <w:t>Utah W</w:t>
            </w:r>
            <w:r w:rsidR="00C00FB0" w:rsidRPr="00605ED2">
              <w:rPr>
                <w:sz w:val="18"/>
              </w:rPr>
              <w:t xml:space="preserve">atershed </w:t>
            </w:r>
            <w:r w:rsidRPr="00605ED2">
              <w:rPr>
                <w:sz w:val="18"/>
              </w:rPr>
              <w:t>R</w:t>
            </w:r>
            <w:r w:rsidR="00C00FB0" w:rsidRPr="00605ED2">
              <w:rPr>
                <w:sz w:val="18"/>
              </w:rPr>
              <w:t xml:space="preserve">estoration </w:t>
            </w:r>
            <w:r w:rsidRPr="00605ED2">
              <w:rPr>
                <w:sz w:val="18"/>
              </w:rPr>
              <w:t>I</w:t>
            </w:r>
            <w:r w:rsidR="00C00FB0" w:rsidRPr="00605ED2">
              <w:rPr>
                <w:sz w:val="18"/>
              </w:rPr>
              <w:t>nitiative (wri.utah.gov)</w:t>
            </w:r>
          </w:p>
        </w:tc>
        <w:tc>
          <w:tcPr>
            <w:tcW w:w="4135" w:type="dxa"/>
            <w:hideMark/>
          </w:tcPr>
          <w:p w14:paraId="51FF7FCF" w14:textId="73DF54F8" w:rsidR="00754DBD" w:rsidRPr="00605ED2" w:rsidRDefault="00C00FB0" w:rsidP="00FB35AF">
            <w:pPr>
              <w:rPr>
                <w:sz w:val="18"/>
              </w:rPr>
            </w:pPr>
            <w:r w:rsidRPr="00605ED2">
              <w:rPr>
                <w:sz w:val="18"/>
              </w:rPr>
              <w:t xml:space="preserve">Masked all completed treatment </w:t>
            </w:r>
            <w:r w:rsidR="00D62CDD" w:rsidRPr="00605ED2">
              <w:rPr>
                <w:sz w:val="18"/>
              </w:rPr>
              <w:t>perimeters</w:t>
            </w:r>
            <w:r w:rsidRPr="00605ED2">
              <w:rPr>
                <w:sz w:val="18"/>
              </w:rPr>
              <w:t xml:space="preserve"> using a </w:t>
            </w:r>
            <w:r w:rsidR="00754DBD" w:rsidRPr="00605ED2">
              <w:rPr>
                <w:sz w:val="18"/>
              </w:rPr>
              <w:t>30m</w:t>
            </w:r>
            <w:r w:rsidRPr="00605ED2">
              <w:rPr>
                <w:sz w:val="18"/>
              </w:rPr>
              <w:t xml:space="preserve"> buffer</w:t>
            </w:r>
          </w:p>
        </w:tc>
      </w:tr>
      <w:tr w:rsidR="00605ED2" w:rsidRPr="00754DBD" w14:paraId="3329E108" w14:textId="77777777" w:rsidTr="00605ED2">
        <w:trPr>
          <w:trHeight w:val="290"/>
        </w:trPr>
        <w:tc>
          <w:tcPr>
            <w:tcW w:w="1506" w:type="dxa"/>
            <w:hideMark/>
          </w:tcPr>
          <w:p w14:paraId="435E89CF" w14:textId="77777777" w:rsidR="00D62CDD" w:rsidRPr="00754DBD" w:rsidRDefault="00D62CDD" w:rsidP="00D62CDD">
            <w:r w:rsidRPr="00754DBD">
              <w:t>Elevation</w:t>
            </w:r>
          </w:p>
        </w:tc>
        <w:tc>
          <w:tcPr>
            <w:tcW w:w="1360" w:type="dxa"/>
            <w:noWrap/>
            <w:hideMark/>
          </w:tcPr>
          <w:p w14:paraId="1CD9AA69" w14:textId="20F7A270" w:rsidR="00D62CDD" w:rsidRPr="00754DBD" w:rsidRDefault="00D62CDD" w:rsidP="00D62CDD">
            <w:r>
              <w:t>matching</w:t>
            </w:r>
          </w:p>
        </w:tc>
        <w:tc>
          <w:tcPr>
            <w:tcW w:w="2349" w:type="dxa"/>
          </w:tcPr>
          <w:p w14:paraId="656B3A4F" w14:textId="2953838A"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DA8E36E" w14:textId="3F046DAF" w:rsidR="00D62CDD" w:rsidRPr="00605ED2" w:rsidRDefault="00D62CDD" w:rsidP="00D62CDD">
            <w:pPr>
              <w:rPr>
                <w:sz w:val="18"/>
              </w:rPr>
            </w:pPr>
            <w:r w:rsidRPr="00605ED2">
              <w:rPr>
                <w:rFonts w:ascii="Calibri" w:eastAsia="Times New Roman" w:hAnsi="Calibri" w:cs="Calibri"/>
                <w:color w:val="000000"/>
                <w:sz w:val="18"/>
                <w:szCs w:val="18"/>
              </w:rPr>
              <w:t>elevation in meters</w:t>
            </w:r>
          </w:p>
        </w:tc>
      </w:tr>
      <w:tr w:rsidR="00605ED2" w:rsidRPr="00754DBD" w14:paraId="09AB6B46" w14:textId="77777777" w:rsidTr="00605ED2">
        <w:trPr>
          <w:trHeight w:val="290"/>
        </w:trPr>
        <w:tc>
          <w:tcPr>
            <w:tcW w:w="1506" w:type="dxa"/>
            <w:hideMark/>
          </w:tcPr>
          <w:p w14:paraId="68AAC339" w14:textId="77777777" w:rsidR="00D62CDD" w:rsidRPr="00754DBD" w:rsidRDefault="00D62CDD" w:rsidP="00D62CDD">
            <w:r w:rsidRPr="00754DBD">
              <w:t>Slope</w:t>
            </w:r>
          </w:p>
        </w:tc>
        <w:tc>
          <w:tcPr>
            <w:tcW w:w="1360" w:type="dxa"/>
            <w:noWrap/>
            <w:hideMark/>
          </w:tcPr>
          <w:p w14:paraId="7A10614F" w14:textId="0533A64B" w:rsidR="00D62CDD" w:rsidRPr="00754DBD" w:rsidRDefault="00D62CDD" w:rsidP="00D62CDD">
            <w:r>
              <w:t>matching</w:t>
            </w:r>
          </w:p>
        </w:tc>
        <w:tc>
          <w:tcPr>
            <w:tcW w:w="2349" w:type="dxa"/>
          </w:tcPr>
          <w:p w14:paraId="6171FA59" w14:textId="3CB5900E"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6C9E22D6" w14:textId="27F098A2" w:rsidR="00D62CDD" w:rsidRPr="00605ED2" w:rsidRDefault="00D62CDD" w:rsidP="00D62CDD">
            <w:pPr>
              <w:rPr>
                <w:sz w:val="18"/>
              </w:rPr>
            </w:pPr>
            <w:r w:rsidRPr="00605ED2">
              <w:rPr>
                <w:sz w:val="18"/>
              </w:rPr>
              <w:t>Slope gradient in degrees</w:t>
            </w:r>
          </w:p>
        </w:tc>
      </w:tr>
      <w:tr w:rsidR="00605ED2" w:rsidRPr="00754DBD" w14:paraId="0679F0A1" w14:textId="77777777" w:rsidTr="00605ED2">
        <w:trPr>
          <w:trHeight w:val="290"/>
        </w:trPr>
        <w:tc>
          <w:tcPr>
            <w:tcW w:w="1506" w:type="dxa"/>
            <w:hideMark/>
          </w:tcPr>
          <w:p w14:paraId="103F15E7" w14:textId="77777777" w:rsidR="00D62CDD" w:rsidRPr="00754DBD" w:rsidRDefault="00D62CDD" w:rsidP="00D62CDD">
            <w:proofErr w:type="spellStart"/>
            <w:r w:rsidRPr="00754DBD">
              <w:t>Southness</w:t>
            </w:r>
            <w:proofErr w:type="spellEnd"/>
          </w:p>
        </w:tc>
        <w:tc>
          <w:tcPr>
            <w:tcW w:w="1360" w:type="dxa"/>
            <w:noWrap/>
            <w:hideMark/>
          </w:tcPr>
          <w:p w14:paraId="5F37FE9B" w14:textId="3A3548F9" w:rsidR="00D62CDD" w:rsidRPr="00754DBD" w:rsidRDefault="00D62CDD" w:rsidP="00D62CDD">
            <w:r>
              <w:t>matching</w:t>
            </w:r>
          </w:p>
        </w:tc>
        <w:tc>
          <w:tcPr>
            <w:tcW w:w="2349" w:type="dxa"/>
            <w:vAlign w:val="bottom"/>
          </w:tcPr>
          <w:p w14:paraId="022F694A" w14:textId="57555A1C"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6FE6DB5A" w14:textId="541C5252" w:rsidR="00D62CDD" w:rsidRPr="00605ED2" w:rsidRDefault="00D62CDD" w:rsidP="00D62CDD">
            <w:pPr>
              <w:rPr>
                <w:sz w:val="18"/>
              </w:rPr>
            </w:pPr>
            <w:bookmarkStart w:id="21" w:name="RANGE!C2"/>
            <w:r w:rsidRPr="00605ED2">
              <w:rPr>
                <w:rFonts w:ascii="Calibri" w:eastAsia="Times New Roman" w:hAnsi="Calibri" w:cs="Calibri"/>
                <w:color w:val="000000"/>
                <w:sz w:val="18"/>
                <w:szCs w:val="18"/>
              </w:rPr>
              <w:t>index from 1 to -</w:t>
            </w:r>
            <w:proofErr w:type="gramStart"/>
            <w:r w:rsidRPr="00605ED2">
              <w:rPr>
                <w:rFonts w:ascii="Calibri" w:eastAsia="Times New Roman" w:hAnsi="Calibri" w:cs="Calibri"/>
                <w:color w:val="000000"/>
                <w:sz w:val="18"/>
                <w:szCs w:val="18"/>
              </w:rPr>
              <w:t>1  of</w:t>
            </w:r>
            <w:proofErr w:type="gramEnd"/>
            <w:r w:rsidRPr="00605ED2">
              <w:rPr>
                <w:rFonts w:ascii="Calibri" w:eastAsia="Times New Roman" w:hAnsi="Calibri" w:cs="Calibri"/>
                <w:color w:val="000000"/>
                <w:sz w:val="18"/>
                <w:szCs w:val="18"/>
              </w:rPr>
              <w:t xml:space="preserve"> how northwest (1) or southeast (-1) a site faces </w:t>
            </w:r>
            <w:bookmarkEnd w:id="21"/>
          </w:p>
        </w:tc>
      </w:tr>
      <w:tr w:rsidR="00605ED2" w:rsidRPr="00754DBD" w14:paraId="7AE5056B" w14:textId="77777777" w:rsidTr="00605ED2">
        <w:trPr>
          <w:trHeight w:val="290"/>
        </w:trPr>
        <w:tc>
          <w:tcPr>
            <w:tcW w:w="1506" w:type="dxa"/>
            <w:hideMark/>
          </w:tcPr>
          <w:p w14:paraId="0F110E4F" w14:textId="77777777" w:rsidR="00D62CDD" w:rsidRPr="00754DBD" w:rsidRDefault="00D62CDD" w:rsidP="00D62CDD">
            <w:proofErr w:type="spellStart"/>
            <w:r w:rsidRPr="00754DBD">
              <w:t>Eastness</w:t>
            </w:r>
            <w:proofErr w:type="spellEnd"/>
          </w:p>
        </w:tc>
        <w:tc>
          <w:tcPr>
            <w:tcW w:w="1360" w:type="dxa"/>
            <w:noWrap/>
            <w:hideMark/>
          </w:tcPr>
          <w:p w14:paraId="1C5E9A8F" w14:textId="1521AA13" w:rsidR="00D62CDD" w:rsidRPr="00754DBD" w:rsidRDefault="00D62CDD" w:rsidP="00D62CDD">
            <w:r>
              <w:t>matching</w:t>
            </w:r>
          </w:p>
        </w:tc>
        <w:tc>
          <w:tcPr>
            <w:tcW w:w="2349" w:type="dxa"/>
            <w:vAlign w:val="bottom"/>
          </w:tcPr>
          <w:p w14:paraId="745C19B7" w14:textId="323C07F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0C538369" w14:textId="5D8EFAF7" w:rsidR="00D62CDD" w:rsidRPr="00605ED2" w:rsidRDefault="00D62CDD" w:rsidP="00D62CDD">
            <w:pPr>
              <w:rPr>
                <w:sz w:val="18"/>
              </w:rPr>
            </w:pPr>
            <w:bookmarkStart w:id="22" w:name="RANGE!C3"/>
            <w:r w:rsidRPr="00605ED2">
              <w:rPr>
                <w:rFonts w:ascii="Calibri" w:eastAsia="Times New Roman" w:hAnsi="Calibri" w:cs="Calibri"/>
                <w:color w:val="000000"/>
                <w:sz w:val="18"/>
                <w:szCs w:val="18"/>
              </w:rPr>
              <w:t>index from 1 to -</w:t>
            </w:r>
            <w:proofErr w:type="gramStart"/>
            <w:r w:rsidRPr="00605ED2">
              <w:rPr>
                <w:rFonts w:ascii="Calibri" w:eastAsia="Times New Roman" w:hAnsi="Calibri" w:cs="Calibri"/>
                <w:color w:val="000000"/>
                <w:sz w:val="18"/>
                <w:szCs w:val="18"/>
              </w:rPr>
              <w:t>1  of</w:t>
            </w:r>
            <w:proofErr w:type="gramEnd"/>
            <w:r w:rsidRPr="00605ED2">
              <w:rPr>
                <w:rFonts w:ascii="Calibri" w:eastAsia="Times New Roman" w:hAnsi="Calibri" w:cs="Calibri"/>
                <w:color w:val="000000"/>
                <w:sz w:val="18"/>
                <w:szCs w:val="18"/>
              </w:rPr>
              <w:t xml:space="preserve"> how south (1) or north (-1) a site faces </w:t>
            </w:r>
            <w:bookmarkEnd w:id="22"/>
          </w:p>
        </w:tc>
      </w:tr>
      <w:tr w:rsidR="00605ED2" w:rsidRPr="00754DBD" w14:paraId="33864C1B" w14:textId="77777777" w:rsidTr="00605ED2">
        <w:trPr>
          <w:trHeight w:val="290"/>
        </w:trPr>
        <w:tc>
          <w:tcPr>
            <w:tcW w:w="1506" w:type="dxa"/>
            <w:hideMark/>
          </w:tcPr>
          <w:p w14:paraId="3F0DD581" w14:textId="77777777" w:rsidR="00D62CDD" w:rsidRPr="00754DBD" w:rsidRDefault="00D62CDD" w:rsidP="00D62CDD">
            <w:r w:rsidRPr="00754DBD">
              <w:t>PCURV</w:t>
            </w:r>
          </w:p>
        </w:tc>
        <w:tc>
          <w:tcPr>
            <w:tcW w:w="1360" w:type="dxa"/>
            <w:noWrap/>
            <w:hideMark/>
          </w:tcPr>
          <w:p w14:paraId="10C4849E" w14:textId="62C56CB6" w:rsidR="00D62CDD" w:rsidRPr="00754DBD" w:rsidRDefault="00D62CDD" w:rsidP="00D62CDD">
            <w:r>
              <w:t>matching</w:t>
            </w:r>
          </w:p>
        </w:tc>
        <w:tc>
          <w:tcPr>
            <w:tcW w:w="2349" w:type="dxa"/>
            <w:vAlign w:val="bottom"/>
          </w:tcPr>
          <w:p w14:paraId="5E205134" w14:textId="1C52AA97"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18D80D63" w14:textId="513EB424" w:rsidR="00D62CDD" w:rsidRPr="00605ED2" w:rsidRDefault="00D62CDD" w:rsidP="00D62CDD">
            <w:pPr>
              <w:rPr>
                <w:sz w:val="18"/>
              </w:rPr>
            </w:pPr>
            <w:r w:rsidRPr="00605ED2">
              <w:rPr>
                <w:rFonts w:ascii="Calibri" w:eastAsia="Times New Roman" w:hAnsi="Calibri" w:cs="Calibri"/>
                <w:color w:val="000000"/>
                <w:sz w:val="18"/>
                <w:szCs w:val="18"/>
              </w:rPr>
              <w:t>curvature parallel to the slope direction</w:t>
            </w:r>
          </w:p>
        </w:tc>
      </w:tr>
      <w:tr w:rsidR="00605ED2" w:rsidRPr="00754DBD" w14:paraId="7EC82A8C" w14:textId="77777777" w:rsidTr="00605ED2">
        <w:trPr>
          <w:trHeight w:val="290"/>
        </w:trPr>
        <w:tc>
          <w:tcPr>
            <w:tcW w:w="1506" w:type="dxa"/>
            <w:hideMark/>
          </w:tcPr>
          <w:p w14:paraId="42228A0A" w14:textId="77777777" w:rsidR="00D62CDD" w:rsidRPr="00754DBD" w:rsidRDefault="00D62CDD" w:rsidP="00D62CDD">
            <w:r w:rsidRPr="00754DBD">
              <w:t>TCURV</w:t>
            </w:r>
          </w:p>
        </w:tc>
        <w:tc>
          <w:tcPr>
            <w:tcW w:w="1360" w:type="dxa"/>
            <w:noWrap/>
            <w:hideMark/>
          </w:tcPr>
          <w:p w14:paraId="4216807E" w14:textId="1DF6139D" w:rsidR="00D62CDD" w:rsidRPr="00754DBD" w:rsidRDefault="00D62CDD" w:rsidP="00D62CDD">
            <w:r>
              <w:t>matching</w:t>
            </w:r>
          </w:p>
        </w:tc>
        <w:tc>
          <w:tcPr>
            <w:tcW w:w="2349" w:type="dxa"/>
            <w:vAlign w:val="bottom"/>
          </w:tcPr>
          <w:p w14:paraId="744C39F6" w14:textId="1E7F88A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2B588A8E" w14:textId="6D919DD2" w:rsidR="00D62CDD" w:rsidRPr="00605ED2" w:rsidRDefault="00D62CDD" w:rsidP="00D62CDD">
            <w:pPr>
              <w:rPr>
                <w:sz w:val="18"/>
              </w:rPr>
            </w:pPr>
            <w:r w:rsidRPr="00605ED2">
              <w:rPr>
                <w:rFonts w:ascii="Calibri" w:eastAsia="Times New Roman" w:hAnsi="Calibri" w:cs="Calibri"/>
                <w:color w:val="000000"/>
                <w:sz w:val="18"/>
                <w:szCs w:val="18"/>
              </w:rPr>
              <w:t xml:space="preserve">curvature perpendicular to the slope direction </w:t>
            </w:r>
          </w:p>
        </w:tc>
      </w:tr>
      <w:tr w:rsidR="00605ED2" w:rsidRPr="00754DBD" w14:paraId="71564861" w14:textId="77777777" w:rsidTr="00605ED2">
        <w:trPr>
          <w:trHeight w:val="290"/>
        </w:trPr>
        <w:tc>
          <w:tcPr>
            <w:tcW w:w="1506" w:type="dxa"/>
            <w:hideMark/>
          </w:tcPr>
          <w:p w14:paraId="60152934" w14:textId="77777777" w:rsidR="00D62CDD" w:rsidRPr="00754DBD" w:rsidRDefault="00D62CDD" w:rsidP="00D62CDD">
            <w:r w:rsidRPr="00754DBD">
              <w:t>Relative Height</w:t>
            </w:r>
          </w:p>
        </w:tc>
        <w:tc>
          <w:tcPr>
            <w:tcW w:w="1360" w:type="dxa"/>
            <w:noWrap/>
            <w:hideMark/>
          </w:tcPr>
          <w:p w14:paraId="26DAA2E8" w14:textId="4C5AB867" w:rsidR="00D62CDD" w:rsidRPr="00754DBD" w:rsidRDefault="00D62CDD" w:rsidP="00D62CDD">
            <w:r>
              <w:t>matching</w:t>
            </w:r>
          </w:p>
        </w:tc>
        <w:tc>
          <w:tcPr>
            <w:tcW w:w="2349" w:type="dxa"/>
            <w:vAlign w:val="bottom"/>
          </w:tcPr>
          <w:p w14:paraId="2CA87127" w14:textId="1F30622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509BAF6" w14:textId="58D52A07" w:rsidR="00D62CDD" w:rsidRPr="00605ED2" w:rsidRDefault="00D62CDD" w:rsidP="00D62CDD">
            <w:pPr>
              <w:rPr>
                <w:sz w:val="18"/>
              </w:rPr>
            </w:pPr>
            <w:r w:rsidRPr="00605ED2">
              <w:rPr>
                <w:rFonts w:ascii="Calibri" w:eastAsia="Times New Roman" w:hAnsi="Calibri" w:cs="Calibri"/>
                <w:color w:val="000000"/>
                <w:sz w:val="18"/>
                <w:szCs w:val="18"/>
              </w:rPr>
              <w:t xml:space="preserve">Height of cell above the local minimum elevation. </w:t>
            </w:r>
            <w:r w:rsidRPr="00605ED2">
              <w:rPr>
                <w:sz w:val="18"/>
              </w:rPr>
              <w:t>Included separate variables including local neighborhoods of 1, 32, 128 pixels</w:t>
            </w:r>
          </w:p>
        </w:tc>
      </w:tr>
      <w:tr w:rsidR="00605ED2" w:rsidRPr="00754DBD" w14:paraId="45F3D70B" w14:textId="77777777" w:rsidTr="00605ED2">
        <w:trPr>
          <w:trHeight w:val="290"/>
        </w:trPr>
        <w:tc>
          <w:tcPr>
            <w:tcW w:w="1506" w:type="dxa"/>
            <w:hideMark/>
          </w:tcPr>
          <w:p w14:paraId="1623A95A" w14:textId="77777777" w:rsidR="00D62CDD" w:rsidRPr="00754DBD" w:rsidRDefault="00D62CDD" w:rsidP="00D62CDD">
            <w:r w:rsidRPr="00754DBD">
              <w:t>RELMNHT</w:t>
            </w:r>
          </w:p>
        </w:tc>
        <w:tc>
          <w:tcPr>
            <w:tcW w:w="1360" w:type="dxa"/>
            <w:noWrap/>
            <w:hideMark/>
          </w:tcPr>
          <w:p w14:paraId="71249BC3" w14:textId="10D8940D" w:rsidR="00D62CDD" w:rsidRPr="00754DBD" w:rsidRDefault="00D62CDD" w:rsidP="00D62CDD">
            <w:r>
              <w:t>matching</w:t>
            </w:r>
          </w:p>
        </w:tc>
        <w:tc>
          <w:tcPr>
            <w:tcW w:w="2349" w:type="dxa"/>
            <w:vAlign w:val="bottom"/>
          </w:tcPr>
          <w:p w14:paraId="24787F47" w14:textId="1CD7515D"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3DB78EF3" w14:textId="38383C4D" w:rsidR="00D62CDD" w:rsidRPr="00605ED2" w:rsidRDefault="00D62CDD" w:rsidP="00D62CDD">
            <w:pPr>
              <w:rPr>
                <w:sz w:val="18"/>
              </w:rPr>
            </w:pPr>
            <w:r w:rsidRPr="00605ED2">
              <w:rPr>
                <w:rFonts w:ascii="Calibri" w:eastAsia="Times New Roman" w:hAnsi="Calibri" w:cs="Calibri"/>
                <w:color w:val="000000"/>
                <w:sz w:val="18"/>
                <w:szCs w:val="18"/>
              </w:rPr>
              <w:t>Height of cell above the local mean elevation</w:t>
            </w:r>
            <w:r w:rsidR="00605ED2" w:rsidRPr="00605ED2">
              <w:rPr>
                <w:rFonts w:ascii="Calibri" w:eastAsia="Times New Roman" w:hAnsi="Calibri" w:cs="Calibri"/>
                <w:color w:val="000000"/>
                <w:sz w:val="18"/>
                <w:szCs w:val="18"/>
              </w:rPr>
              <w:t xml:space="preserve">. </w:t>
            </w:r>
            <w:r w:rsidRPr="00605ED2">
              <w:rPr>
                <w:sz w:val="18"/>
              </w:rPr>
              <w:t>Used separate variables including neighborhoods of 1, 32, 128 pixels</w:t>
            </w:r>
          </w:p>
        </w:tc>
      </w:tr>
      <w:tr w:rsidR="00605ED2" w:rsidRPr="00754DBD" w14:paraId="7A51137B" w14:textId="77777777" w:rsidTr="00605ED2">
        <w:trPr>
          <w:trHeight w:val="290"/>
        </w:trPr>
        <w:tc>
          <w:tcPr>
            <w:tcW w:w="1506" w:type="dxa"/>
            <w:hideMark/>
          </w:tcPr>
          <w:p w14:paraId="368DA7E0" w14:textId="77777777" w:rsidR="00605ED2" w:rsidRPr="00754DBD" w:rsidRDefault="00605ED2" w:rsidP="00605ED2">
            <w:r w:rsidRPr="00754DBD">
              <w:t>MRRTF</w:t>
            </w:r>
          </w:p>
        </w:tc>
        <w:tc>
          <w:tcPr>
            <w:tcW w:w="1360" w:type="dxa"/>
            <w:noWrap/>
            <w:hideMark/>
          </w:tcPr>
          <w:p w14:paraId="736DFEE9" w14:textId="2366470A" w:rsidR="00605ED2" w:rsidRPr="00754DBD" w:rsidRDefault="00605ED2" w:rsidP="00605ED2">
            <w:r>
              <w:t>matching</w:t>
            </w:r>
          </w:p>
        </w:tc>
        <w:tc>
          <w:tcPr>
            <w:tcW w:w="2349" w:type="dxa"/>
            <w:vAlign w:val="bottom"/>
          </w:tcPr>
          <w:p w14:paraId="5DD915DF" w14:textId="4EB80BE5"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6C28F522" w14:textId="60122567" w:rsidR="00605ED2" w:rsidRPr="00605ED2" w:rsidRDefault="00605ED2" w:rsidP="00605ED2">
            <w:pPr>
              <w:rPr>
                <w:sz w:val="18"/>
              </w:rPr>
            </w:pPr>
            <w:r w:rsidRPr="00605ED2">
              <w:rPr>
                <w:rFonts w:ascii="Calibri" w:eastAsia="Times New Roman" w:hAnsi="Calibri" w:cs="Calibri"/>
                <w:color w:val="000000"/>
                <w:sz w:val="18"/>
                <w:szCs w:val="18"/>
              </w:rPr>
              <w:t xml:space="preserve">multiple resolution ridgetop flatness index </w:t>
            </w:r>
          </w:p>
        </w:tc>
      </w:tr>
      <w:tr w:rsidR="00605ED2" w:rsidRPr="00754DBD" w14:paraId="3DEBB8FC" w14:textId="77777777" w:rsidTr="00605ED2">
        <w:trPr>
          <w:trHeight w:val="290"/>
        </w:trPr>
        <w:tc>
          <w:tcPr>
            <w:tcW w:w="1506" w:type="dxa"/>
            <w:hideMark/>
          </w:tcPr>
          <w:p w14:paraId="136558E3" w14:textId="77777777" w:rsidR="00605ED2" w:rsidRPr="00754DBD" w:rsidRDefault="00605ED2" w:rsidP="00605ED2">
            <w:r w:rsidRPr="00754DBD">
              <w:t>MRVBF</w:t>
            </w:r>
          </w:p>
        </w:tc>
        <w:tc>
          <w:tcPr>
            <w:tcW w:w="1360" w:type="dxa"/>
            <w:noWrap/>
            <w:hideMark/>
          </w:tcPr>
          <w:p w14:paraId="320FB20A" w14:textId="2AE73627" w:rsidR="00605ED2" w:rsidRPr="00754DBD" w:rsidRDefault="00605ED2" w:rsidP="00605ED2">
            <w:r>
              <w:t>matching</w:t>
            </w:r>
          </w:p>
        </w:tc>
        <w:tc>
          <w:tcPr>
            <w:tcW w:w="2349" w:type="dxa"/>
            <w:vAlign w:val="bottom"/>
          </w:tcPr>
          <w:p w14:paraId="1F2DFE9B" w14:textId="3D9C641D"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428D3309" w14:textId="3331BBFB" w:rsidR="00605ED2" w:rsidRPr="00605ED2" w:rsidRDefault="00605ED2" w:rsidP="00605ED2">
            <w:pPr>
              <w:rPr>
                <w:sz w:val="18"/>
              </w:rPr>
            </w:pPr>
            <w:r w:rsidRPr="00605ED2">
              <w:rPr>
                <w:rFonts w:ascii="Calibri" w:eastAsia="Times New Roman" w:hAnsi="Calibri" w:cs="Calibri"/>
                <w:color w:val="000000"/>
                <w:sz w:val="18"/>
                <w:szCs w:val="18"/>
              </w:rPr>
              <w:t>multiple resolution valley bottom flatness index</w:t>
            </w:r>
          </w:p>
        </w:tc>
      </w:tr>
      <w:tr w:rsidR="00605ED2" w:rsidRPr="00754DBD" w14:paraId="2A50C534" w14:textId="77777777" w:rsidTr="00605ED2">
        <w:trPr>
          <w:trHeight w:val="580"/>
        </w:trPr>
        <w:tc>
          <w:tcPr>
            <w:tcW w:w="1506" w:type="dxa"/>
            <w:hideMark/>
          </w:tcPr>
          <w:p w14:paraId="172477C9" w14:textId="77777777" w:rsidR="00605ED2" w:rsidRPr="00754DBD" w:rsidRDefault="00605ED2" w:rsidP="00605ED2">
            <w:r w:rsidRPr="00754DBD">
              <w:t>Topographic Wetness Index</w:t>
            </w:r>
          </w:p>
        </w:tc>
        <w:tc>
          <w:tcPr>
            <w:tcW w:w="1360" w:type="dxa"/>
            <w:noWrap/>
            <w:hideMark/>
          </w:tcPr>
          <w:p w14:paraId="6D14247F" w14:textId="26F316BF" w:rsidR="00605ED2" w:rsidRPr="00754DBD" w:rsidRDefault="00605ED2" w:rsidP="00605ED2">
            <w:r>
              <w:t>matching</w:t>
            </w:r>
          </w:p>
        </w:tc>
        <w:tc>
          <w:tcPr>
            <w:tcW w:w="2349" w:type="dxa"/>
          </w:tcPr>
          <w:p w14:paraId="38C90B1B" w14:textId="5F3F309A"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13BBE51A" w14:textId="160564AD" w:rsidR="00605ED2" w:rsidRPr="00605ED2" w:rsidRDefault="00605ED2" w:rsidP="00605ED2">
            <w:pPr>
              <w:rPr>
                <w:sz w:val="18"/>
              </w:rPr>
            </w:pPr>
            <w:r w:rsidRPr="00605ED2">
              <w:rPr>
                <w:rFonts w:ascii="Calibri" w:eastAsia="Times New Roman" w:hAnsi="Calibri" w:cs="Calibri"/>
                <w:color w:val="000000"/>
                <w:sz w:val="18"/>
                <w:szCs w:val="18"/>
              </w:rPr>
              <w:t xml:space="preserve">Topographic wetness index (TWI) from </w:t>
            </w:r>
            <w:proofErr w:type="spellStart"/>
            <w:r w:rsidRPr="00605ED2">
              <w:rPr>
                <w:rFonts w:ascii="Calibri" w:eastAsia="Times New Roman" w:hAnsi="Calibri" w:cs="Calibri"/>
                <w:color w:val="000000"/>
                <w:sz w:val="18"/>
                <w:szCs w:val="18"/>
              </w:rPr>
              <w:t>topmodel</w:t>
            </w:r>
            <w:proofErr w:type="spellEnd"/>
            <w:r w:rsidRPr="00605ED2">
              <w:rPr>
                <w:rFonts w:ascii="Calibri" w:eastAsia="Times New Roman" w:hAnsi="Calibri" w:cs="Calibri"/>
                <w:color w:val="000000"/>
                <w:sz w:val="18"/>
                <w:szCs w:val="18"/>
              </w:rPr>
              <w:t xml:space="preserve"> in SAGA GIS.</w:t>
            </w:r>
          </w:p>
        </w:tc>
      </w:tr>
      <w:tr w:rsidR="00605ED2" w:rsidRPr="00754DBD" w14:paraId="143A9151" w14:textId="77777777" w:rsidTr="00605ED2">
        <w:trPr>
          <w:trHeight w:val="290"/>
        </w:trPr>
        <w:tc>
          <w:tcPr>
            <w:tcW w:w="1506" w:type="dxa"/>
            <w:hideMark/>
          </w:tcPr>
          <w:p w14:paraId="77AA1C8D" w14:textId="77777777" w:rsidR="00605ED2" w:rsidRPr="00754DBD" w:rsidRDefault="00605ED2" w:rsidP="00605ED2">
            <w:r w:rsidRPr="00754DBD">
              <w:t>Calog_10</w:t>
            </w:r>
          </w:p>
        </w:tc>
        <w:tc>
          <w:tcPr>
            <w:tcW w:w="1360" w:type="dxa"/>
            <w:noWrap/>
            <w:hideMark/>
          </w:tcPr>
          <w:p w14:paraId="5416440F" w14:textId="0AB43586" w:rsidR="00605ED2" w:rsidRPr="00754DBD" w:rsidRDefault="00605ED2" w:rsidP="00605ED2">
            <w:r>
              <w:t>matching</w:t>
            </w:r>
          </w:p>
        </w:tc>
        <w:tc>
          <w:tcPr>
            <w:tcW w:w="2349" w:type="dxa"/>
          </w:tcPr>
          <w:p w14:paraId="753DD095" w14:textId="3EE85374"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F77DBDD" w14:textId="67F4082D" w:rsidR="00605ED2" w:rsidRPr="00605ED2" w:rsidRDefault="00605ED2" w:rsidP="00605ED2">
            <w:pPr>
              <w:rPr>
                <w:sz w:val="18"/>
              </w:rPr>
            </w:pPr>
            <w:r w:rsidRPr="00605ED2">
              <w:rPr>
                <w:rFonts w:ascii="Calibri" w:eastAsia="Times New Roman" w:hAnsi="Calibri" w:cs="Calibri"/>
                <w:color w:val="000000"/>
                <w:sz w:val="18"/>
                <w:szCs w:val="18"/>
              </w:rPr>
              <w:t>Upslope contributing area in log</w:t>
            </w:r>
            <w:r w:rsidRPr="00605ED2">
              <w:rPr>
                <w:rFonts w:ascii="Calibri" w:eastAsia="Times New Roman" w:hAnsi="Calibri" w:cs="Calibri"/>
                <w:color w:val="000000"/>
                <w:sz w:val="18"/>
                <w:szCs w:val="18"/>
                <w:vertAlign w:val="subscript"/>
              </w:rPr>
              <w:t>10</w:t>
            </w:r>
            <w:r w:rsidRPr="00605ED2">
              <w:rPr>
                <w:rFonts w:ascii="Calibri" w:eastAsia="Times New Roman" w:hAnsi="Calibri" w:cs="Calibri"/>
                <w:color w:val="000000"/>
                <w:sz w:val="18"/>
                <w:szCs w:val="18"/>
              </w:rPr>
              <w:t xml:space="preserve"> units</w:t>
            </w:r>
          </w:p>
        </w:tc>
      </w:tr>
      <w:tr w:rsidR="00605ED2" w:rsidRPr="00754DBD" w14:paraId="00DA18E9" w14:textId="77777777" w:rsidTr="00605ED2">
        <w:trPr>
          <w:trHeight w:val="290"/>
        </w:trPr>
        <w:tc>
          <w:tcPr>
            <w:tcW w:w="1506" w:type="dxa"/>
            <w:hideMark/>
          </w:tcPr>
          <w:p w14:paraId="25E596B6" w14:textId="77777777" w:rsidR="00605ED2" w:rsidRPr="00754DBD" w:rsidRDefault="00605ED2" w:rsidP="00605ED2">
            <w:r w:rsidRPr="00754DBD">
              <w:t>LFELEMS</w:t>
            </w:r>
          </w:p>
        </w:tc>
        <w:tc>
          <w:tcPr>
            <w:tcW w:w="1360" w:type="dxa"/>
            <w:noWrap/>
            <w:hideMark/>
          </w:tcPr>
          <w:p w14:paraId="73D38620" w14:textId="54756932" w:rsidR="00605ED2" w:rsidRPr="00754DBD" w:rsidRDefault="00605ED2" w:rsidP="00605ED2">
            <w:r>
              <w:t>matching</w:t>
            </w:r>
          </w:p>
        </w:tc>
        <w:tc>
          <w:tcPr>
            <w:tcW w:w="2349" w:type="dxa"/>
          </w:tcPr>
          <w:p w14:paraId="14CD7ACE" w14:textId="1577D7B9"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29ECEA02" w14:textId="17EAA38E" w:rsidR="00605ED2" w:rsidRPr="00605ED2" w:rsidRDefault="00605ED2" w:rsidP="00605ED2">
            <w:pPr>
              <w:rPr>
                <w:sz w:val="18"/>
              </w:rPr>
            </w:pPr>
            <w:r w:rsidRPr="00605ED2">
              <w:rPr>
                <w:rFonts w:ascii="Calibri" w:eastAsia="Times New Roman" w:hAnsi="Calibri" w:cs="Calibri"/>
                <w:color w:val="000000"/>
                <w:sz w:val="18"/>
                <w:szCs w:val="18"/>
              </w:rPr>
              <w:t>Landform classification system using DEM: landform elements</w:t>
            </w:r>
          </w:p>
        </w:tc>
      </w:tr>
      <w:tr w:rsidR="00605ED2" w:rsidRPr="00754DBD" w14:paraId="0D44A912" w14:textId="77777777" w:rsidTr="00605ED2">
        <w:trPr>
          <w:trHeight w:val="290"/>
        </w:trPr>
        <w:tc>
          <w:tcPr>
            <w:tcW w:w="1506" w:type="dxa"/>
            <w:hideMark/>
          </w:tcPr>
          <w:p w14:paraId="49FA4F60" w14:textId="77777777" w:rsidR="00605ED2" w:rsidRPr="00754DBD" w:rsidRDefault="00605ED2" w:rsidP="00605ED2">
            <w:r w:rsidRPr="00754DBD">
              <w:t>Soil EC</w:t>
            </w:r>
          </w:p>
        </w:tc>
        <w:tc>
          <w:tcPr>
            <w:tcW w:w="1360" w:type="dxa"/>
            <w:noWrap/>
            <w:hideMark/>
          </w:tcPr>
          <w:p w14:paraId="22C40093" w14:textId="67BCA8E7" w:rsidR="00605ED2" w:rsidRPr="00754DBD" w:rsidRDefault="00605ED2" w:rsidP="00605ED2">
            <w:r>
              <w:t>Edaphic matching</w:t>
            </w:r>
          </w:p>
        </w:tc>
        <w:tc>
          <w:tcPr>
            <w:tcW w:w="2349" w:type="dxa"/>
          </w:tcPr>
          <w:p w14:paraId="5456DF84" w14:textId="7DD0D522" w:rsidR="00605ED2" w:rsidRPr="00605ED2" w:rsidRDefault="00605ED2" w:rsidP="00605ED2">
            <w:pPr>
              <w:rPr>
                <w:sz w:val="18"/>
              </w:rPr>
            </w:pPr>
            <w:r w:rsidRPr="00605ED2">
              <w:rPr>
                <w:sz w:val="18"/>
              </w:rPr>
              <w:t>Nauman et al. (20XX)</w:t>
            </w:r>
          </w:p>
        </w:tc>
        <w:tc>
          <w:tcPr>
            <w:tcW w:w="4135" w:type="dxa"/>
            <w:hideMark/>
          </w:tcPr>
          <w:p w14:paraId="23C9BC2C" w14:textId="1F914612" w:rsidR="00605ED2" w:rsidRPr="00605ED2" w:rsidRDefault="00605ED2" w:rsidP="00605ED2">
            <w:pPr>
              <w:rPr>
                <w:sz w:val="18"/>
              </w:rPr>
            </w:pPr>
            <w:r w:rsidRPr="00605ED2">
              <w:rPr>
                <w:rFonts w:ascii="Calibri" w:eastAsia="Times New Roman" w:hAnsi="Calibri" w:cs="Calibri"/>
                <w:color w:val="000000"/>
                <w:sz w:val="18"/>
                <w:szCs w:val="18"/>
              </w:rPr>
              <w:t>Soil electrical conductivity (</w:t>
            </w:r>
            <w:proofErr w:type="spellStart"/>
            <w:r w:rsidRPr="00605ED2">
              <w:rPr>
                <w:rFonts w:ascii="Calibri" w:eastAsia="Times New Roman" w:hAnsi="Calibri" w:cs="Calibri"/>
                <w:color w:val="000000"/>
                <w:sz w:val="18"/>
                <w:szCs w:val="18"/>
              </w:rPr>
              <w:t>dS</w:t>
            </w:r>
            <w:proofErr w:type="spellEnd"/>
            <w:r w:rsidRPr="00605ED2">
              <w:rPr>
                <w:rFonts w:ascii="Calibri" w:eastAsia="Times New Roman" w:hAnsi="Calibri" w:cs="Calibri"/>
                <w:color w:val="000000"/>
                <w:sz w:val="18"/>
                <w:szCs w:val="18"/>
              </w:rPr>
              <w:t>/m) averaged from 0 to 60 cm, saturated paste method</w:t>
            </w:r>
          </w:p>
        </w:tc>
      </w:tr>
      <w:tr w:rsidR="00605ED2" w:rsidRPr="00754DBD" w14:paraId="50483B45" w14:textId="77777777" w:rsidTr="00605ED2">
        <w:trPr>
          <w:trHeight w:val="290"/>
        </w:trPr>
        <w:tc>
          <w:tcPr>
            <w:tcW w:w="1506" w:type="dxa"/>
          </w:tcPr>
          <w:p w14:paraId="119CCB6E" w14:textId="66A81F36" w:rsidR="00605ED2" w:rsidRPr="00754DBD" w:rsidRDefault="00605ED2" w:rsidP="00605ED2">
            <w:r>
              <w:lastRenderedPageBreak/>
              <w:t>Soil Particle Size</w:t>
            </w:r>
          </w:p>
        </w:tc>
        <w:tc>
          <w:tcPr>
            <w:tcW w:w="1360" w:type="dxa"/>
            <w:noWrap/>
          </w:tcPr>
          <w:p w14:paraId="4734EB4A" w14:textId="1DF21494" w:rsidR="00605ED2" w:rsidRDefault="00605ED2" w:rsidP="00605ED2">
            <w:r>
              <w:t>Edaphic matching</w:t>
            </w:r>
          </w:p>
        </w:tc>
        <w:tc>
          <w:tcPr>
            <w:tcW w:w="2349" w:type="dxa"/>
          </w:tcPr>
          <w:p w14:paraId="543355CA" w14:textId="2DCBBBCD" w:rsidR="00605ED2" w:rsidRPr="00605ED2" w:rsidRDefault="00605ED2" w:rsidP="00605ED2">
            <w:pPr>
              <w:rPr>
                <w:sz w:val="18"/>
              </w:rPr>
            </w:pPr>
            <w:r w:rsidRPr="00605ED2">
              <w:rPr>
                <w:sz w:val="18"/>
              </w:rPr>
              <w:t>Nauman et al. (20XX)</w:t>
            </w:r>
          </w:p>
        </w:tc>
        <w:tc>
          <w:tcPr>
            <w:tcW w:w="4135" w:type="dxa"/>
          </w:tcPr>
          <w:p w14:paraId="506F1367" w14:textId="4B8D5194" w:rsidR="00605ED2" w:rsidRPr="00605ED2" w:rsidRDefault="00605ED2" w:rsidP="00605ED2">
            <w:pPr>
              <w:rPr>
                <w:rFonts w:ascii="Calibri" w:eastAsia="Times New Roman" w:hAnsi="Calibri" w:cs="Calibri"/>
                <w:color w:val="000000"/>
                <w:sz w:val="18"/>
                <w:szCs w:val="18"/>
              </w:rPr>
            </w:pPr>
            <w:r w:rsidRPr="00605ED2">
              <w:rPr>
                <w:rFonts w:ascii="Calibri" w:eastAsia="Times New Roman" w:hAnsi="Calibri" w:cs="Calibri"/>
                <w:color w:val="000000"/>
                <w:sz w:val="18"/>
                <w:szCs w:val="18"/>
              </w:rPr>
              <w:t>Soil particle size class (family level of US soil taxonomy) raster map</w:t>
            </w:r>
          </w:p>
        </w:tc>
      </w:tr>
    </w:tbl>
    <w:p w14:paraId="4DE535DE" w14:textId="77777777" w:rsidR="00754DBD" w:rsidRPr="00754DBD" w:rsidRDefault="00754DBD" w:rsidP="005D675A">
      <w:pPr>
        <w:spacing w:line="480" w:lineRule="auto"/>
      </w:pPr>
    </w:p>
    <w:p w14:paraId="28927263" w14:textId="77777777" w:rsidR="00D62CDD" w:rsidRDefault="00D62CDD" w:rsidP="005D675A">
      <w:pPr>
        <w:spacing w:line="480" w:lineRule="auto"/>
      </w:pPr>
    </w:p>
    <w:p w14:paraId="0814E7E5" w14:textId="55E76174" w:rsidR="00140D89" w:rsidRPr="00BE276D" w:rsidRDefault="00C00FB0" w:rsidP="005D675A">
      <w:pPr>
        <w:spacing w:line="480" w:lineRule="auto"/>
      </w:pPr>
      <w:r>
        <w:t xml:space="preserve">U.S. Census Bureau, </w:t>
      </w:r>
      <w:r w:rsidRPr="00C00FB0">
        <w:t>201</w:t>
      </w:r>
      <w:r>
        <w:t>8.</w:t>
      </w:r>
      <w:r w:rsidRPr="00C00FB0">
        <w:t xml:space="preserve"> TIGER/Line Shapefiles (machine- readable data files)</w:t>
      </w:r>
      <w:r w:rsidR="00D62CDD">
        <w:t>.</w:t>
      </w:r>
      <w:r w:rsidR="00D62CDD" w:rsidRPr="00D62CDD">
        <w:t xml:space="preserve"> https://www.census.gov/geographies/mapping-files/time-series/geo/tiger-line-file.2018.html</w:t>
      </w:r>
    </w:p>
    <w:sectPr w:rsidR="00140D89" w:rsidRPr="00BE276D" w:rsidSect="005D675A">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Duniway, Michael C." w:date="2019-12-21T07:05:00Z" w:initials="DMC">
    <w:p w14:paraId="78A8DBC4" w14:textId="77777777" w:rsidR="0044790A" w:rsidRDefault="0044790A">
      <w:pPr>
        <w:pStyle w:val="CommentText"/>
      </w:pPr>
      <w:r>
        <w:rPr>
          <w:rStyle w:val="CommentReference"/>
        </w:rPr>
        <w:annotationRef/>
      </w:r>
      <w:r>
        <w:t>This might work but need to read it:</w:t>
      </w:r>
    </w:p>
    <w:p w14:paraId="5D2DC1AD" w14:textId="77777777" w:rsidR="0044790A" w:rsidRDefault="0044790A">
      <w:pPr>
        <w:pStyle w:val="CommentText"/>
      </w:pPr>
    </w:p>
    <w:p w14:paraId="248EE242" w14:textId="0230C3E6" w:rsidR="0044790A" w:rsidRDefault="0044790A" w:rsidP="008A5156">
      <w:pPr>
        <w:autoSpaceDE w:val="0"/>
        <w:autoSpaceDN w:val="0"/>
        <w:adjustRightInd w:val="0"/>
        <w:spacing w:after="0" w:line="240" w:lineRule="auto"/>
        <w:ind w:left="720" w:hanging="720"/>
        <w:rPr>
          <w:rFonts w:ascii="Segoe UI" w:hAnsi="Segoe UI" w:cs="Segoe UI"/>
          <w:sz w:val="18"/>
          <w:szCs w:val="18"/>
        </w:rPr>
      </w:pPr>
      <w:r>
        <w:rPr>
          <w:rFonts w:ascii="Segoe UI" w:hAnsi="Segoe UI" w:cs="Segoe UI"/>
          <w:sz w:val="18"/>
          <w:szCs w:val="18"/>
        </w:rPr>
        <w:t>Bestelmeyer, B. T., L. M. Burkett, L. Lister, J. R. Brown, and R. L. Schooley. 2019. Collaborative Approaches to Strengthen the Role of Science in Rangeland Conservation. Rangelands.</w:t>
      </w:r>
    </w:p>
    <w:p w14:paraId="23D7F632" w14:textId="750DAE42" w:rsidR="0044790A" w:rsidRDefault="0044790A" w:rsidP="008A5156">
      <w:pPr>
        <w:autoSpaceDE w:val="0"/>
        <w:autoSpaceDN w:val="0"/>
        <w:adjustRightInd w:val="0"/>
        <w:spacing w:after="0" w:line="240" w:lineRule="auto"/>
        <w:ind w:left="720" w:hanging="720"/>
        <w:rPr>
          <w:rFonts w:ascii="Segoe UI" w:hAnsi="Segoe UI" w:cs="Segoe UI"/>
          <w:sz w:val="18"/>
          <w:szCs w:val="18"/>
        </w:rPr>
      </w:pPr>
    </w:p>
    <w:p w14:paraId="28E31443" w14:textId="53909983" w:rsidR="0044790A" w:rsidRDefault="0044790A" w:rsidP="008A5156">
      <w:pPr>
        <w:autoSpaceDE w:val="0"/>
        <w:autoSpaceDN w:val="0"/>
        <w:adjustRightInd w:val="0"/>
        <w:spacing w:after="0" w:line="240" w:lineRule="auto"/>
        <w:ind w:left="720" w:hanging="720"/>
        <w:rPr>
          <w:rFonts w:ascii="Segoe UI" w:hAnsi="Segoe UI" w:cs="Segoe UI"/>
          <w:sz w:val="18"/>
          <w:szCs w:val="18"/>
        </w:rPr>
      </w:pPr>
      <w:r>
        <w:rPr>
          <w:rFonts w:ascii="Segoe UI" w:hAnsi="Segoe UI" w:cs="Segoe UI"/>
          <w:sz w:val="18"/>
          <w:szCs w:val="18"/>
        </w:rPr>
        <w:t>Or maybe the CARM experiment at the short grass step.</w:t>
      </w:r>
    </w:p>
    <w:p w14:paraId="7ACE96D7" w14:textId="1B245DC3" w:rsidR="0044790A" w:rsidRDefault="0044790A">
      <w:pPr>
        <w:pStyle w:val="CommentText"/>
      </w:pPr>
    </w:p>
  </w:comment>
  <w:comment w:id="3" w:author="Steve Fick" w:date="2019-12-05T16:55:00Z" w:initials="SEF">
    <w:p w14:paraId="053FCF9D" w14:textId="77777777" w:rsidR="0044790A" w:rsidRDefault="0044790A" w:rsidP="00F92D4C">
      <w:pPr>
        <w:pStyle w:val="CommentText"/>
      </w:pPr>
      <w:r>
        <w:rPr>
          <w:rStyle w:val="CommentReference"/>
        </w:rPr>
        <w:annotationRef/>
      </w:r>
      <w:r>
        <w:t>Find paper about this…</w:t>
      </w:r>
    </w:p>
  </w:comment>
  <w:comment w:id="4" w:author="Steve Fick" w:date="2019-12-18T14:21:00Z" w:initials="SEF">
    <w:p w14:paraId="359D3C99" w14:textId="7654AAEE" w:rsidR="0044790A" w:rsidRDefault="0044790A">
      <w:pPr>
        <w:pStyle w:val="CommentText"/>
      </w:pPr>
      <w:r>
        <w:rPr>
          <w:rStyle w:val="CommentReference"/>
        </w:rPr>
        <w:annotationRef/>
      </w:r>
      <w:r>
        <w:t>Possibly find more salient example from social science</w:t>
      </w:r>
    </w:p>
  </w:comment>
  <w:comment w:id="5" w:author="Steve Fick" w:date="2019-12-16T13:07:00Z" w:initials="SEF">
    <w:p w14:paraId="198FE19E" w14:textId="2061BDDD" w:rsidR="0044790A" w:rsidRDefault="0044790A">
      <w:pPr>
        <w:pStyle w:val="CommentText"/>
      </w:pPr>
      <w:r>
        <w:rPr>
          <w:rStyle w:val="CommentReference"/>
        </w:rPr>
        <w:annotationRef/>
      </w:r>
      <w:r>
        <w:t>Possibly expand on these details in separate paragraph.</w:t>
      </w:r>
    </w:p>
  </w:comment>
  <w:comment w:id="6" w:author="Steve Fick" w:date="2019-12-18T16:17:00Z" w:initials="SEF">
    <w:p w14:paraId="5B152C42" w14:textId="5B73A7CC" w:rsidR="0044790A" w:rsidRDefault="0044790A">
      <w:pPr>
        <w:pStyle w:val="CommentText"/>
      </w:pPr>
      <w:r>
        <w:rPr>
          <w:rStyle w:val="CommentReference"/>
        </w:rPr>
        <w:annotationRef/>
      </w:r>
      <w:r>
        <w:t xml:space="preserve">Jan </w:t>
      </w:r>
      <w:proofErr w:type="spellStart"/>
      <w:r>
        <w:t>Borner</w:t>
      </w:r>
      <w:proofErr w:type="spellEnd"/>
      <w:r>
        <w:t xml:space="preserve"> papers</w:t>
      </w:r>
    </w:p>
  </w:comment>
  <w:comment w:id="7" w:author="Duniway, Michael C." w:date="2019-12-21T08:22:00Z" w:initials="DMC">
    <w:p w14:paraId="21BFD0C7" w14:textId="6EEA1B5F" w:rsidR="0044790A" w:rsidRDefault="0044790A">
      <w:pPr>
        <w:pStyle w:val="CommentText"/>
      </w:pPr>
      <w:r>
        <w:rPr>
          <w:rStyle w:val="CommentReference"/>
        </w:rPr>
        <w:annotationRef/>
      </w:r>
      <w:r>
        <w:t>Could do a general citation on grassland versus forest productivity.</w:t>
      </w:r>
    </w:p>
  </w:comment>
  <w:comment w:id="8" w:author="Duniway, Michael C." w:date="2019-12-21T11:42:00Z" w:initials="DMC">
    <w:p w14:paraId="2853A2C9" w14:textId="49158E2E" w:rsidR="0044790A" w:rsidRDefault="0044790A">
      <w:pPr>
        <w:pStyle w:val="CommentText"/>
      </w:pPr>
      <w:r>
        <w:rPr>
          <w:rStyle w:val="CommentReference"/>
        </w:rPr>
        <w:annotationRef/>
      </w:r>
      <w:r>
        <w:t>What are the main hypotheses you are testing?  From results, it looks like you are most interested in 1) overall ability of the methods to detect the ‘true’ answer, and sensitivity of the methods to accuracy and quantity of controls and noise.  Right?  The results figures should clearly convey answers to those questions.</w:t>
      </w:r>
    </w:p>
  </w:comment>
  <w:comment w:id="10" w:author="Steve Fick" w:date="2019-12-18T19:21:00Z" w:initials="SEF">
    <w:p w14:paraId="47992D84" w14:textId="2E91E84A" w:rsidR="0044790A" w:rsidRDefault="0044790A">
      <w:pPr>
        <w:pStyle w:val="CommentText"/>
      </w:pPr>
      <w:r>
        <w:rPr>
          <w:rStyle w:val="CommentReference"/>
        </w:rPr>
        <w:annotationRef/>
      </w:r>
      <w:r>
        <w:t>Realized I should probably also test the effect of pre-treatment timeseries length on accuracy. Think necessary?</w:t>
      </w:r>
    </w:p>
  </w:comment>
  <w:comment w:id="11" w:author="Duniway, Michael C." w:date="2019-12-21T10:16:00Z" w:initials="DMC">
    <w:p w14:paraId="3A486B99" w14:textId="3864EFE8" w:rsidR="0044790A" w:rsidRDefault="0044790A">
      <w:pPr>
        <w:pStyle w:val="CommentText"/>
      </w:pPr>
      <w:r>
        <w:rPr>
          <w:rStyle w:val="CommentReference"/>
        </w:rPr>
        <w:annotationRef/>
      </w:r>
      <w:r>
        <w:t xml:space="preserve">I’d like it if it wasn’t necessary but not sure.  Seems like folks would just do </w:t>
      </w:r>
      <w:proofErr w:type="gramStart"/>
      <w:r>
        <w:t>as long as</w:t>
      </w:r>
      <w:proofErr w:type="gramEnd"/>
      <w:r>
        <w:t xml:space="preserve"> they could??? </w:t>
      </w:r>
    </w:p>
  </w:comment>
  <w:comment w:id="12" w:author="Duniway, Michael C." w:date="2019-12-21T11:37:00Z" w:initials="DMC">
    <w:p w14:paraId="7528F88F" w14:textId="74BDAABB" w:rsidR="0044790A" w:rsidRDefault="0044790A">
      <w:pPr>
        <w:pStyle w:val="CommentText"/>
      </w:pPr>
      <w:r>
        <w:rPr>
          <w:rStyle w:val="CommentReference"/>
        </w:rPr>
        <w:annotationRef/>
      </w:r>
      <w:r>
        <w:t>It’s not clear what metric you are using for determining the relative accuracies of the methods… is it possible to somehow summarize across simulations more to convey the overall picture more clearly?</w:t>
      </w:r>
    </w:p>
  </w:comment>
  <w:comment w:id="13" w:author="Steve Fick" w:date="2019-12-23T12:09:00Z" w:initials="SEF">
    <w:p w14:paraId="192B4E9C" w14:textId="768DD7F1" w:rsidR="0044790A" w:rsidRDefault="0044790A">
      <w:pPr>
        <w:pStyle w:val="CommentText"/>
      </w:pPr>
      <w:r>
        <w:rPr>
          <w:rStyle w:val="CommentReference"/>
        </w:rPr>
        <w:annotationRef/>
      </w:r>
      <w:r>
        <w:t xml:space="preserve">Could do this, but IMO figure </w:t>
      </w:r>
      <w:proofErr w:type="spellStart"/>
      <w:r>
        <w:t>ResultPanelError</w:t>
      </w:r>
      <w:proofErr w:type="spellEnd"/>
      <w:r>
        <w:t xml:space="preserve"> shows how misleading this could be. Its like interpreting main effects in a linear model when you have an interaction. Travis, what do you think?</w:t>
      </w:r>
    </w:p>
  </w:comment>
  <w:comment w:id="14" w:author="Steve Fick" w:date="2019-12-18T12:17:00Z" w:initials="SEF">
    <w:p w14:paraId="13C32139" w14:textId="26B99DDD" w:rsidR="0044790A" w:rsidRDefault="0044790A">
      <w:pPr>
        <w:pStyle w:val="CommentText"/>
      </w:pPr>
      <w:r>
        <w:rPr>
          <w:rStyle w:val="CommentReference"/>
        </w:rPr>
        <w:annotationRef/>
      </w:r>
      <w:r>
        <w:t>Do you think this paragraph/discussion is needed?</w:t>
      </w:r>
    </w:p>
  </w:comment>
  <w:comment w:id="15" w:author="Duniway, Michael C." w:date="2019-12-21T11:41:00Z" w:initials="DMC">
    <w:p w14:paraId="18B957B4" w14:textId="77777777" w:rsidR="0044790A" w:rsidRDefault="0044790A">
      <w:pPr>
        <w:pStyle w:val="CommentText"/>
      </w:pPr>
      <w:r>
        <w:rPr>
          <w:rStyle w:val="CommentReference"/>
        </w:rPr>
        <w:annotationRef/>
      </w:r>
      <w:r>
        <w:t xml:space="preserve">Yes, sort of, I think you need to include in this paragraph and the one above a clear answer to how the methods deal with noise.  </w:t>
      </w:r>
    </w:p>
    <w:p w14:paraId="6BE04D69" w14:textId="77777777" w:rsidR="0044790A" w:rsidRDefault="0044790A">
      <w:pPr>
        <w:pStyle w:val="CommentText"/>
      </w:pPr>
    </w:p>
    <w:p w14:paraId="6942CE5B" w14:textId="6A98316B" w:rsidR="0044790A" w:rsidRDefault="0044790A">
      <w:pPr>
        <w:pStyle w:val="CommentText"/>
      </w:pPr>
      <w:r>
        <w:t xml:space="preserve">For answering this question, what about holding the mismatch and # of controls constant to make it easier to graph?  You could include the full factorial in an appendix. </w:t>
      </w:r>
    </w:p>
  </w:comment>
  <w:comment w:id="16" w:author="Duniway, Michael C." w:date="2019-12-21T12:17:00Z" w:initials="DMC">
    <w:p w14:paraId="18965CD7" w14:textId="0F77B6B9" w:rsidR="0044790A" w:rsidRDefault="0044790A">
      <w:pPr>
        <w:pStyle w:val="CommentText"/>
      </w:pPr>
      <w:r>
        <w:rPr>
          <w:rStyle w:val="CommentReference"/>
        </w:rPr>
        <w:annotationRef/>
      </w:r>
      <w:r>
        <w:t>Hard to tell from the figure.</w:t>
      </w:r>
    </w:p>
  </w:comment>
  <w:comment w:id="17" w:author="Duniway, Michael C." w:date="2019-12-22T08:29:00Z" w:initials="DMC">
    <w:p w14:paraId="0D32D3FD" w14:textId="456A0AC1" w:rsidR="0044790A" w:rsidRDefault="0044790A">
      <w:pPr>
        <w:pStyle w:val="CommentText"/>
      </w:pPr>
      <w:r>
        <w:rPr>
          <w:rStyle w:val="CommentReference"/>
        </w:rPr>
        <w:annotationRef/>
      </w:r>
      <w:r>
        <w:t>Robust?</w:t>
      </w:r>
    </w:p>
  </w:comment>
  <w:comment w:id="19" w:author="Duniway, Michael C." w:date="2019-12-21T12:11:00Z" w:initials="DMC">
    <w:p w14:paraId="413AEB9E" w14:textId="4E4E0289" w:rsidR="0044790A" w:rsidRDefault="0044790A">
      <w:pPr>
        <w:pStyle w:val="CommentText"/>
      </w:pPr>
      <w:r>
        <w:rPr>
          <w:rStyle w:val="CommentReference"/>
        </w:rPr>
        <w:annotationRef/>
      </w:r>
      <w:r>
        <w:t xml:space="preserve">Is there a way to make this figure more of a comparison of the RS methods to on the ground?  Like a way to combine these results with the figure above?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ACE96D7" w15:done="0"/>
  <w15:commentEx w15:paraId="053FCF9D" w15:done="0"/>
  <w15:commentEx w15:paraId="359D3C99" w15:done="0"/>
  <w15:commentEx w15:paraId="198FE19E" w15:done="0"/>
  <w15:commentEx w15:paraId="5B152C42" w15:done="0"/>
  <w15:commentEx w15:paraId="21BFD0C7" w15:done="0"/>
  <w15:commentEx w15:paraId="2853A2C9" w15:done="0"/>
  <w15:commentEx w15:paraId="47992D84" w15:done="0"/>
  <w15:commentEx w15:paraId="3A486B99" w15:paraIdParent="47992D84" w15:done="0"/>
  <w15:commentEx w15:paraId="7528F88F" w15:done="0"/>
  <w15:commentEx w15:paraId="192B4E9C" w15:paraIdParent="7528F88F" w15:done="0"/>
  <w15:commentEx w15:paraId="13C32139" w15:done="0"/>
  <w15:commentEx w15:paraId="6942CE5B" w15:paraIdParent="13C32139" w15:done="0"/>
  <w15:commentEx w15:paraId="18965CD7" w15:done="0"/>
  <w15:commentEx w15:paraId="0D32D3FD" w15:done="0"/>
  <w15:commentEx w15:paraId="413AEB9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ACE96D7" w16cid:durableId="21A842B0"/>
  <w16cid:commentId w16cid:paraId="053FCF9D" w16cid:durableId="2193B4EF"/>
  <w16cid:commentId w16cid:paraId="359D3C99" w16cid:durableId="21A4B47B"/>
  <w16cid:commentId w16cid:paraId="198FE19E" w16cid:durableId="21A1FFF5"/>
  <w16cid:commentId w16cid:paraId="5B152C42" w16cid:durableId="21A4CFA5"/>
  <w16cid:commentId w16cid:paraId="21BFD0C7" w16cid:durableId="21A854C5"/>
  <w16cid:commentId w16cid:paraId="2853A2C9" w16cid:durableId="21A8838C"/>
  <w16cid:commentId w16cid:paraId="47992D84" w16cid:durableId="21A4FAC9"/>
  <w16cid:commentId w16cid:paraId="3A486B99" w16cid:durableId="21A86F83"/>
  <w16cid:commentId w16cid:paraId="7528F88F" w16cid:durableId="21A8827A"/>
  <w16cid:commentId w16cid:paraId="192B4E9C" w16cid:durableId="21AB2CEB"/>
  <w16cid:commentId w16cid:paraId="13C32139" w16cid:durableId="21A4973C"/>
  <w16cid:commentId w16cid:paraId="6942CE5B" w16cid:durableId="21A88368"/>
  <w16cid:commentId w16cid:paraId="18965CD7" w16cid:durableId="21A88BD6"/>
  <w16cid:commentId w16cid:paraId="0D32D3FD" w16cid:durableId="21A9A7D8"/>
  <w16cid:commentId w16cid:paraId="413AEB9E" w16cid:durableId="21A88A7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E8238C"/>
    <w:multiLevelType w:val="hybridMultilevel"/>
    <w:tmpl w:val="D7C06AC2"/>
    <w:lvl w:ilvl="0" w:tplc="3446CF4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5027FF9"/>
    <w:multiLevelType w:val="hybridMultilevel"/>
    <w:tmpl w:val="34A62E98"/>
    <w:lvl w:ilvl="0" w:tplc="076860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71471C"/>
    <w:multiLevelType w:val="hybridMultilevel"/>
    <w:tmpl w:val="C29A02C4"/>
    <w:lvl w:ilvl="0" w:tplc="D3B09D16">
      <w:numFmt w:val="bullet"/>
      <w:lvlText w:val=""/>
      <w:lvlJc w:val="left"/>
      <w:pPr>
        <w:ind w:left="720" w:hanging="360"/>
      </w:pPr>
      <w:rPr>
        <w:rFonts w:ascii="Symbol" w:eastAsiaTheme="maj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2E2E19"/>
    <w:multiLevelType w:val="hybridMultilevel"/>
    <w:tmpl w:val="9490DEC2"/>
    <w:lvl w:ilvl="0" w:tplc="3542A8A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uniway, Michael C.">
    <w15:presenceInfo w15:providerId="AD" w15:userId="S::mduniway@usgs.gov::ef6b15f5-1c86-4b34-a1fe-6227235b84dd"/>
  </w15:person>
  <w15:person w15:author="Steve Fick">
    <w15:presenceInfo w15:providerId="None" w15:userId="Steve Fic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45"/>
    <w:rsid w:val="00023236"/>
    <w:rsid w:val="00023AA1"/>
    <w:rsid w:val="000509A2"/>
    <w:rsid w:val="0005777D"/>
    <w:rsid w:val="00072C4F"/>
    <w:rsid w:val="00091C91"/>
    <w:rsid w:val="0009252C"/>
    <w:rsid w:val="000B4EAB"/>
    <w:rsid w:val="00104E3A"/>
    <w:rsid w:val="001135AA"/>
    <w:rsid w:val="001178CC"/>
    <w:rsid w:val="001212B3"/>
    <w:rsid w:val="00136466"/>
    <w:rsid w:val="00140D89"/>
    <w:rsid w:val="00141BD6"/>
    <w:rsid w:val="00155C32"/>
    <w:rsid w:val="00172F31"/>
    <w:rsid w:val="001822A2"/>
    <w:rsid w:val="00185741"/>
    <w:rsid w:val="001964AD"/>
    <w:rsid w:val="001B133C"/>
    <w:rsid w:val="001B2518"/>
    <w:rsid w:val="001B704C"/>
    <w:rsid w:val="001C4A16"/>
    <w:rsid w:val="001C5B7D"/>
    <w:rsid w:val="001D05BF"/>
    <w:rsid w:val="001D555A"/>
    <w:rsid w:val="001F00EC"/>
    <w:rsid w:val="001F24E4"/>
    <w:rsid w:val="001F56B2"/>
    <w:rsid w:val="001F5B63"/>
    <w:rsid w:val="001F7BBA"/>
    <w:rsid w:val="00231DCB"/>
    <w:rsid w:val="00234EEF"/>
    <w:rsid w:val="002431F9"/>
    <w:rsid w:val="00253343"/>
    <w:rsid w:val="00267FE9"/>
    <w:rsid w:val="002A33D0"/>
    <w:rsid w:val="002C2948"/>
    <w:rsid w:val="002D0FC0"/>
    <w:rsid w:val="002E491E"/>
    <w:rsid w:val="002E5DF6"/>
    <w:rsid w:val="002E633A"/>
    <w:rsid w:val="002E658A"/>
    <w:rsid w:val="002F0428"/>
    <w:rsid w:val="0031262D"/>
    <w:rsid w:val="0031472B"/>
    <w:rsid w:val="0033463C"/>
    <w:rsid w:val="00347240"/>
    <w:rsid w:val="00356490"/>
    <w:rsid w:val="0037014B"/>
    <w:rsid w:val="003715AA"/>
    <w:rsid w:val="00385D73"/>
    <w:rsid w:val="0038650B"/>
    <w:rsid w:val="003926AD"/>
    <w:rsid w:val="003A0356"/>
    <w:rsid w:val="003C2EF4"/>
    <w:rsid w:val="003D0147"/>
    <w:rsid w:val="003D4260"/>
    <w:rsid w:val="003D4C45"/>
    <w:rsid w:val="003E0862"/>
    <w:rsid w:val="003F0023"/>
    <w:rsid w:val="003F044A"/>
    <w:rsid w:val="004060BB"/>
    <w:rsid w:val="00421BB4"/>
    <w:rsid w:val="00432771"/>
    <w:rsid w:val="0044790A"/>
    <w:rsid w:val="00461E2A"/>
    <w:rsid w:val="0047156F"/>
    <w:rsid w:val="0047725F"/>
    <w:rsid w:val="00494412"/>
    <w:rsid w:val="004A2ABA"/>
    <w:rsid w:val="004B30C8"/>
    <w:rsid w:val="004D301E"/>
    <w:rsid w:val="004D3F31"/>
    <w:rsid w:val="004F065E"/>
    <w:rsid w:val="004F0E58"/>
    <w:rsid w:val="004F1B86"/>
    <w:rsid w:val="00513418"/>
    <w:rsid w:val="00527F12"/>
    <w:rsid w:val="0056301B"/>
    <w:rsid w:val="00571550"/>
    <w:rsid w:val="00574457"/>
    <w:rsid w:val="00580354"/>
    <w:rsid w:val="00591E79"/>
    <w:rsid w:val="00591F9B"/>
    <w:rsid w:val="005A38C2"/>
    <w:rsid w:val="005B2BCA"/>
    <w:rsid w:val="005B3F55"/>
    <w:rsid w:val="005B4814"/>
    <w:rsid w:val="005C64AC"/>
    <w:rsid w:val="005D17A5"/>
    <w:rsid w:val="005D5492"/>
    <w:rsid w:val="005D675A"/>
    <w:rsid w:val="005F1E46"/>
    <w:rsid w:val="00604C1F"/>
    <w:rsid w:val="00605ED2"/>
    <w:rsid w:val="006238AB"/>
    <w:rsid w:val="006266FA"/>
    <w:rsid w:val="0064122A"/>
    <w:rsid w:val="00644D3E"/>
    <w:rsid w:val="00663AE4"/>
    <w:rsid w:val="00666AEC"/>
    <w:rsid w:val="00674C63"/>
    <w:rsid w:val="00691AAF"/>
    <w:rsid w:val="006A2BA9"/>
    <w:rsid w:val="006A7551"/>
    <w:rsid w:val="006B1E98"/>
    <w:rsid w:val="006C1530"/>
    <w:rsid w:val="006D06FB"/>
    <w:rsid w:val="006D131F"/>
    <w:rsid w:val="006D1CFB"/>
    <w:rsid w:val="006D3A18"/>
    <w:rsid w:val="00720796"/>
    <w:rsid w:val="00721F15"/>
    <w:rsid w:val="007331D2"/>
    <w:rsid w:val="00754DBD"/>
    <w:rsid w:val="00757205"/>
    <w:rsid w:val="007758BA"/>
    <w:rsid w:val="00783922"/>
    <w:rsid w:val="00793347"/>
    <w:rsid w:val="00793A24"/>
    <w:rsid w:val="007B2994"/>
    <w:rsid w:val="007B7848"/>
    <w:rsid w:val="007F2550"/>
    <w:rsid w:val="007F29C8"/>
    <w:rsid w:val="007F70E9"/>
    <w:rsid w:val="00804D70"/>
    <w:rsid w:val="008172D6"/>
    <w:rsid w:val="008324A0"/>
    <w:rsid w:val="00834C8A"/>
    <w:rsid w:val="00845DCE"/>
    <w:rsid w:val="00850011"/>
    <w:rsid w:val="00857FBB"/>
    <w:rsid w:val="008662D6"/>
    <w:rsid w:val="0088293C"/>
    <w:rsid w:val="008A5156"/>
    <w:rsid w:val="008B4C98"/>
    <w:rsid w:val="008B7228"/>
    <w:rsid w:val="008C2394"/>
    <w:rsid w:val="008E13B8"/>
    <w:rsid w:val="00906593"/>
    <w:rsid w:val="00912C0C"/>
    <w:rsid w:val="009176A2"/>
    <w:rsid w:val="00931DED"/>
    <w:rsid w:val="00935995"/>
    <w:rsid w:val="00940A18"/>
    <w:rsid w:val="009455A2"/>
    <w:rsid w:val="00986670"/>
    <w:rsid w:val="00986A1A"/>
    <w:rsid w:val="00987A97"/>
    <w:rsid w:val="00992108"/>
    <w:rsid w:val="009A1F57"/>
    <w:rsid w:val="009A32A0"/>
    <w:rsid w:val="009B47D2"/>
    <w:rsid w:val="009C6753"/>
    <w:rsid w:val="009D0FED"/>
    <w:rsid w:val="009D3119"/>
    <w:rsid w:val="009E555D"/>
    <w:rsid w:val="009F5D46"/>
    <w:rsid w:val="009F72A1"/>
    <w:rsid w:val="00A23FD6"/>
    <w:rsid w:val="00A260ED"/>
    <w:rsid w:val="00A30ADE"/>
    <w:rsid w:val="00A5406C"/>
    <w:rsid w:val="00A77971"/>
    <w:rsid w:val="00A81378"/>
    <w:rsid w:val="00A81842"/>
    <w:rsid w:val="00AC07A3"/>
    <w:rsid w:val="00AC2E98"/>
    <w:rsid w:val="00AD1260"/>
    <w:rsid w:val="00AD42ED"/>
    <w:rsid w:val="00AE4C25"/>
    <w:rsid w:val="00B059BA"/>
    <w:rsid w:val="00B10478"/>
    <w:rsid w:val="00B120F9"/>
    <w:rsid w:val="00B257FB"/>
    <w:rsid w:val="00B25A1D"/>
    <w:rsid w:val="00B267C2"/>
    <w:rsid w:val="00B36A04"/>
    <w:rsid w:val="00B41B84"/>
    <w:rsid w:val="00B7456B"/>
    <w:rsid w:val="00B76794"/>
    <w:rsid w:val="00B81A8F"/>
    <w:rsid w:val="00B8603C"/>
    <w:rsid w:val="00B922BB"/>
    <w:rsid w:val="00BA406F"/>
    <w:rsid w:val="00BB64A3"/>
    <w:rsid w:val="00BD02CE"/>
    <w:rsid w:val="00BD354C"/>
    <w:rsid w:val="00BD7AC6"/>
    <w:rsid w:val="00BE1794"/>
    <w:rsid w:val="00BE276D"/>
    <w:rsid w:val="00BF276D"/>
    <w:rsid w:val="00BF58EE"/>
    <w:rsid w:val="00BF5A00"/>
    <w:rsid w:val="00C00FB0"/>
    <w:rsid w:val="00C168B7"/>
    <w:rsid w:val="00C21FD1"/>
    <w:rsid w:val="00C365AE"/>
    <w:rsid w:val="00C438A0"/>
    <w:rsid w:val="00C6437E"/>
    <w:rsid w:val="00C71AF1"/>
    <w:rsid w:val="00C73DAB"/>
    <w:rsid w:val="00C75BC7"/>
    <w:rsid w:val="00C854C7"/>
    <w:rsid w:val="00C86432"/>
    <w:rsid w:val="00C8729A"/>
    <w:rsid w:val="00C9258F"/>
    <w:rsid w:val="00C969F2"/>
    <w:rsid w:val="00CB00C7"/>
    <w:rsid w:val="00CB4A9C"/>
    <w:rsid w:val="00CB4AA9"/>
    <w:rsid w:val="00CC3BB4"/>
    <w:rsid w:val="00CC6D65"/>
    <w:rsid w:val="00CE0EDE"/>
    <w:rsid w:val="00CF0B51"/>
    <w:rsid w:val="00CF6088"/>
    <w:rsid w:val="00D16DF5"/>
    <w:rsid w:val="00D44480"/>
    <w:rsid w:val="00D46357"/>
    <w:rsid w:val="00D46408"/>
    <w:rsid w:val="00D62CDD"/>
    <w:rsid w:val="00D66198"/>
    <w:rsid w:val="00D663FF"/>
    <w:rsid w:val="00D70034"/>
    <w:rsid w:val="00DA0BD9"/>
    <w:rsid w:val="00DB5C80"/>
    <w:rsid w:val="00DB624C"/>
    <w:rsid w:val="00DC3AB2"/>
    <w:rsid w:val="00DF3CAB"/>
    <w:rsid w:val="00DF6E65"/>
    <w:rsid w:val="00E31829"/>
    <w:rsid w:val="00E400F8"/>
    <w:rsid w:val="00E60D74"/>
    <w:rsid w:val="00E80F24"/>
    <w:rsid w:val="00E852F9"/>
    <w:rsid w:val="00EE5A09"/>
    <w:rsid w:val="00F21A1F"/>
    <w:rsid w:val="00F25A53"/>
    <w:rsid w:val="00F3006E"/>
    <w:rsid w:val="00F557D4"/>
    <w:rsid w:val="00F6355D"/>
    <w:rsid w:val="00F86A43"/>
    <w:rsid w:val="00F92952"/>
    <w:rsid w:val="00F92D4C"/>
    <w:rsid w:val="00F95BE5"/>
    <w:rsid w:val="00FB35AF"/>
    <w:rsid w:val="00FC0F9D"/>
    <w:rsid w:val="00FC6817"/>
    <w:rsid w:val="00FE37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5E647"/>
  <w15:chartTrackingRefBased/>
  <w15:docId w15:val="{B58863F2-F0A8-40E3-8952-B54438378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4C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4C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925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252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4C4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4C45"/>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986A1A"/>
    <w:pPr>
      <w:spacing w:after="0" w:line="240" w:lineRule="auto"/>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986A1A"/>
    <w:rPr>
      <w:rFonts w:asciiTheme="majorHAnsi" w:eastAsiaTheme="majorEastAsia" w:hAnsiTheme="majorHAnsi" w:cstheme="majorBidi"/>
      <w:spacing w:val="-10"/>
      <w:kern w:val="28"/>
      <w:sz w:val="40"/>
      <w:szCs w:val="56"/>
    </w:rPr>
  </w:style>
  <w:style w:type="paragraph" w:styleId="ListParagraph">
    <w:name w:val="List Paragraph"/>
    <w:basedOn w:val="Normal"/>
    <w:uiPriority w:val="34"/>
    <w:qFormat/>
    <w:rsid w:val="003715AA"/>
    <w:pPr>
      <w:ind w:left="720"/>
      <w:contextualSpacing/>
    </w:pPr>
  </w:style>
  <w:style w:type="character" w:styleId="CommentReference">
    <w:name w:val="annotation reference"/>
    <w:basedOn w:val="DefaultParagraphFont"/>
    <w:uiPriority w:val="99"/>
    <w:semiHidden/>
    <w:unhideWhenUsed/>
    <w:rsid w:val="001D555A"/>
    <w:rPr>
      <w:sz w:val="16"/>
      <w:szCs w:val="16"/>
    </w:rPr>
  </w:style>
  <w:style w:type="paragraph" w:styleId="CommentText">
    <w:name w:val="annotation text"/>
    <w:basedOn w:val="Normal"/>
    <w:link w:val="CommentTextChar"/>
    <w:uiPriority w:val="99"/>
    <w:semiHidden/>
    <w:unhideWhenUsed/>
    <w:rsid w:val="001D555A"/>
    <w:pPr>
      <w:spacing w:line="240" w:lineRule="auto"/>
    </w:pPr>
    <w:rPr>
      <w:rFonts w:ascii="Times New Roman" w:hAnsi="Times New Roman"/>
      <w:sz w:val="20"/>
      <w:szCs w:val="20"/>
    </w:rPr>
  </w:style>
  <w:style w:type="character" w:customStyle="1" w:styleId="CommentTextChar">
    <w:name w:val="Comment Text Char"/>
    <w:basedOn w:val="DefaultParagraphFont"/>
    <w:link w:val="CommentText"/>
    <w:uiPriority w:val="99"/>
    <w:semiHidden/>
    <w:rsid w:val="001D555A"/>
    <w:rPr>
      <w:rFonts w:ascii="Times New Roman" w:hAnsi="Times New Roman"/>
      <w:sz w:val="20"/>
      <w:szCs w:val="20"/>
    </w:rPr>
  </w:style>
  <w:style w:type="table" w:styleId="TableGrid">
    <w:name w:val="Table Grid"/>
    <w:basedOn w:val="TableNormal"/>
    <w:uiPriority w:val="39"/>
    <w:rsid w:val="001D55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D55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55A"/>
    <w:rPr>
      <w:rFonts w:ascii="Segoe UI" w:hAnsi="Segoe UI" w:cs="Segoe UI"/>
      <w:sz w:val="18"/>
      <w:szCs w:val="18"/>
    </w:rPr>
  </w:style>
  <w:style w:type="character" w:customStyle="1" w:styleId="Heading3Char">
    <w:name w:val="Heading 3 Char"/>
    <w:basedOn w:val="DefaultParagraphFont"/>
    <w:link w:val="Heading3"/>
    <w:uiPriority w:val="9"/>
    <w:rsid w:val="0009252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9252C"/>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B41B84"/>
    <w:rPr>
      <w:color w:val="808080"/>
    </w:rPr>
  </w:style>
  <w:style w:type="paragraph" w:styleId="CommentSubject">
    <w:name w:val="annotation subject"/>
    <w:basedOn w:val="CommentText"/>
    <w:next w:val="CommentText"/>
    <w:link w:val="CommentSubjectChar"/>
    <w:uiPriority w:val="99"/>
    <w:semiHidden/>
    <w:unhideWhenUsed/>
    <w:rsid w:val="002F0428"/>
    <w:rPr>
      <w:rFonts w:asciiTheme="minorHAnsi" w:hAnsiTheme="minorHAnsi"/>
      <w:b/>
      <w:bCs/>
    </w:rPr>
  </w:style>
  <w:style w:type="character" w:customStyle="1" w:styleId="CommentSubjectChar">
    <w:name w:val="Comment Subject Char"/>
    <w:basedOn w:val="CommentTextChar"/>
    <w:link w:val="CommentSubject"/>
    <w:uiPriority w:val="99"/>
    <w:semiHidden/>
    <w:rsid w:val="002F0428"/>
    <w:rPr>
      <w:rFonts w:ascii="Times New Roman" w:hAnsi="Times New Roman"/>
      <w:b/>
      <w:bCs/>
      <w:sz w:val="20"/>
      <w:szCs w:val="20"/>
    </w:rPr>
  </w:style>
  <w:style w:type="character" w:styleId="LineNumber">
    <w:name w:val="line number"/>
    <w:basedOn w:val="DefaultParagraphFont"/>
    <w:uiPriority w:val="99"/>
    <w:semiHidden/>
    <w:unhideWhenUsed/>
    <w:rsid w:val="005D675A"/>
  </w:style>
  <w:style w:type="character" w:styleId="Hyperlink">
    <w:name w:val="Hyperlink"/>
    <w:basedOn w:val="DefaultParagraphFont"/>
    <w:uiPriority w:val="99"/>
    <w:unhideWhenUsed/>
    <w:rsid w:val="00605ED2"/>
    <w:rPr>
      <w:color w:val="0563C1" w:themeColor="hyperlink"/>
      <w:u w:val="single"/>
    </w:rPr>
  </w:style>
  <w:style w:type="character" w:styleId="UnresolvedMention">
    <w:name w:val="Unresolved Mention"/>
    <w:basedOn w:val="DefaultParagraphFont"/>
    <w:uiPriority w:val="99"/>
    <w:semiHidden/>
    <w:unhideWhenUsed/>
    <w:rsid w:val="00605E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42351">
      <w:bodyDiv w:val="1"/>
      <w:marLeft w:val="0"/>
      <w:marRight w:val="0"/>
      <w:marTop w:val="0"/>
      <w:marBottom w:val="0"/>
      <w:divBdr>
        <w:top w:val="none" w:sz="0" w:space="0" w:color="auto"/>
        <w:left w:val="none" w:sz="0" w:space="0" w:color="auto"/>
        <w:bottom w:val="none" w:sz="0" w:space="0" w:color="auto"/>
        <w:right w:val="none" w:sz="0" w:space="0" w:color="auto"/>
      </w:divBdr>
    </w:div>
    <w:div w:id="189606944">
      <w:bodyDiv w:val="1"/>
      <w:marLeft w:val="0"/>
      <w:marRight w:val="0"/>
      <w:marTop w:val="0"/>
      <w:marBottom w:val="0"/>
      <w:divBdr>
        <w:top w:val="none" w:sz="0" w:space="0" w:color="auto"/>
        <w:left w:val="none" w:sz="0" w:space="0" w:color="auto"/>
        <w:bottom w:val="none" w:sz="0" w:space="0" w:color="auto"/>
        <w:right w:val="none" w:sz="0" w:space="0" w:color="auto"/>
      </w:divBdr>
    </w:div>
    <w:div w:id="1466462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tiff"/><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77E12D-52A5-405B-A23C-DEB7F350B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1789</TotalTime>
  <Pages>31</Pages>
  <Words>8516</Words>
  <Characters>48547</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Fick</dc:creator>
  <cp:keywords/>
  <dc:description/>
  <cp:lastModifiedBy>Steve Fick</cp:lastModifiedBy>
  <cp:revision>20</cp:revision>
  <dcterms:created xsi:type="dcterms:W3CDTF">2019-12-21T13:53:00Z</dcterms:created>
  <dcterms:modified xsi:type="dcterms:W3CDTF">2020-01-07T19:50:00Z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zotero-version="5.0.34"&gt;&lt;session id="mYjWjN6Z"/&gt;&lt;style id="http://www.zotero.org/styles/apa" locale="en-US" hasBibliography="1" bibliographyStyleHasBeenSet="0"/&gt;&lt;prefs&gt;&lt;pref name="fieldType" value="Field"/&gt;&lt;pref name="automaticJourn</vt:lpwstr>
  </property>
  <property fmtid="{D5CDD505-2E9C-101B-9397-08002B2CF9AE}" pid="3" name="ZOTERO_PREF_2">
    <vt:lpwstr>alAbbreviations" value="true"/&gt;&lt;pref name="noteType" value="0"/&gt;&lt;/prefs&gt;&lt;/data&gt;</vt:lpwstr>
  </property>
</Properties>
</file>